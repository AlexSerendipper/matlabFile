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emf" ContentType="image/x-emf"/>
  <Default Extension="tiff" ContentType="image/tif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14.vsdx" ContentType="application/vnd.ms-visio.drawing"/>
  <Override PartName="/word/embeddings/Microsoft_Visio___15.vsdx" ContentType="application/vnd.ms-visio.drawing"/>
  <Override PartName="/word/embeddings/Microsoft_Visio___16.vsdx" ContentType="application/vnd.ms-visio.drawing"/>
  <Override PartName="/word/embeddings/Microsoft_Visio___17.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before="0" w:beforeAutospacing="0" w:after="0" w:afterAutospacing="0" w:line="400" w:lineRule="exact"/>
        <w:rPr>
          <w:b/>
          <w:bCs/>
        </w:rPr>
      </w:pPr>
      <w:bookmarkStart w:id="0" w:name="_Ref40722674"/>
      <w:bookmarkStart w:id="1" w:name="_Ref40722673"/>
      <w:bookmarkStart w:id="2" w:name="_Toc4442416"/>
      <w:bookmarkStart w:id="3" w:name="_Ref40722671"/>
      <w:bookmarkStart w:id="4" w:name="_Ref40722672"/>
      <w:bookmarkStart w:id="5" w:name="_Toc37183271"/>
      <w:bookmarkStart w:id="6" w:name="_Toc4442418"/>
      <w:r>
        <w:rPr>
          <w:rFonts w:hint="eastAsia"/>
          <w:b/>
          <w:bCs/>
        </w:rPr>
        <w:t>学校编码：</w:t>
      </w:r>
      <w:r>
        <w:rPr>
          <w:b/>
          <w:bCs/>
        </w:rPr>
        <w:t>10384</w:t>
      </w:r>
      <w:r>
        <w:rPr>
          <w:rFonts w:hint="eastAsia"/>
          <w:b/>
          <w:bCs/>
        </w:rPr>
        <w:t xml:space="preserve">   </w:t>
      </w:r>
      <w:r>
        <w:rPr>
          <w:b/>
          <w:bCs/>
        </w:rPr>
        <w:t xml:space="preserve">                             </w:t>
      </w:r>
    </w:p>
    <w:p>
      <w:pPr>
        <w:pStyle w:val="7"/>
        <w:spacing w:before="0" w:beforeAutospacing="0" w:after="0" w:afterAutospacing="0" w:line="400" w:lineRule="exact"/>
        <w:rPr>
          <w:b/>
          <w:bCs/>
          <w:u w:val="single"/>
        </w:rPr>
      </w:pPr>
      <w:r>
        <w:rPr>
          <w:rFonts w:hint="eastAsia"/>
          <w:b/>
          <w:bCs/>
        </w:rPr>
        <w:t xml:space="preserve">学 </w:t>
      </w:r>
      <w:r>
        <w:rPr>
          <w:b/>
          <w:bCs/>
        </w:rPr>
        <w:t xml:space="preserve">   </w:t>
      </w:r>
      <w:r>
        <w:rPr>
          <w:rFonts w:hint="eastAsia"/>
          <w:b/>
          <w:bCs/>
        </w:rPr>
        <w:t>号：231201</w:t>
      </w:r>
      <w:r>
        <w:rPr>
          <w:b/>
          <w:bCs/>
        </w:rPr>
        <w:t>8</w:t>
      </w:r>
      <w:r>
        <w:rPr>
          <w:rFonts w:hint="eastAsia"/>
          <w:b/>
          <w:bCs/>
        </w:rPr>
        <w:t>115</w:t>
      </w:r>
      <w:r>
        <w:rPr>
          <w:b/>
          <w:bCs/>
        </w:rPr>
        <w:t>0210</w:t>
      </w:r>
      <w:r>
        <w:rPr>
          <w:rFonts w:hint="eastAsia"/>
          <w:b/>
          <w:bCs/>
        </w:rPr>
        <w:t xml:space="preserve">   </w:t>
      </w:r>
      <w:r>
        <w:rPr>
          <w:b/>
          <w:bCs/>
        </w:rPr>
        <w:t xml:space="preserve">                                         </w:t>
      </w:r>
    </w:p>
    <w:p>
      <w:pPr>
        <w:pStyle w:val="7"/>
        <w:snapToGrid w:val="0"/>
        <w:spacing w:before="0" w:beforeAutospacing="0" w:after="0" w:afterAutospacing="0" w:line="340" w:lineRule="exact"/>
        <w:ind w:firstLine="211" w:firstLineChars="100"/>
        <w:rPr>
          <w:b/>
          <w:bCs/>
          <w:sz w:val="21"/>
          <w:szCs w:val="21"/>
        </w:rPr>
      </w:pPr>
    </w:p>
    <w:p>
      <w:pPr>
        <w:pStyle w:val="7"/>
        <w:snapToGrid w:val="0"/>
        <w:spacing w:before="0" w:beforeAutospacing="0" w:after="0" w:afterAutospacing="0" w:line="340" w:lineRule="exact"/>
        <w:ind w:firstLine="211" w:firstLineChars="100"/>
        <w:rPr>
          <w:b/>
          <w:bCs/>
          <w:sz w:val="21"/>
          <w:szCs w:val="21"/>
        </w:rPr>
      </w:pPr>
    </w:p>
    <w:p>
      <w:pPr>
        <w:pStyle w:val="7"/>
        <w:snapToGrid w:val="0"/>
        <w:spacing w:before="0" w:beforeAutospacing="0" w:after="0" w:afterAutospacing="0" w:line="340" w:lineRule="exact"/>
        <w:ind w:firstLine="240" w:firstLineChars="100"/>
        <w:rPr>
          <w:b/>
          <w:bCs/>
          <w:sz w:val="21"/>
          <w:szCs w:val="21"/>
        </w:rPr>
      </w:pPr>
      <w:r>
        <w:drawing>
          <wp:anchor distT="0" distB="0" distL="114300" distR="114300" simplePos="0" relativeHeight="251660288" behindDoc="1" locked="0" layoutInCell="1" allowOverlap="1">
            <wp:simplePos x="0" y="0"/>
            <wp:positionH relativeFrom="column">
              <wp:posOffset>1784985</wp:posOffset>
            </wp:positionH>
            <wp:positionV relativeFrom="paragraph">
              <wp:posOffset>69850</wp:posOffset>
            </wp:positionV>
            <wp:extent cx="1733550" cy="476250"/>
            <wp:effectExtent l="0" t="0" r="0" b="0"/>
            <wp:wrapTight wrapText="bothSides">
              <wp:wrapPolygon>
                <wp:start x="0" y="0"/>
                <wp:lineTo x="0" y="20736"/>
                <wp:lineTo x="21363" y="20736"/>
                <wp:lineTo x="21363" y="0"/>
                <wp:lineTo x="0" y="0"/>
              </wp:wrapPolygon>
            </wp:wrapTight>
            <wp:docPr id="43" name="图片 43" descr="xmu-zi-jiag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xmu-zi-jiage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733550" cy="476250"/>
                    </a:xfrm>
                    <a:prstGeom prst="rect">
                      <a:avLst/>
                    </a:prstGeom>
                    <a:noFill/>
                    <a:ln>
                      <a:noFill/>
                    </a:ln>
                  </pic:spPr>
                </pic:pic>
              </a:graphicData>
            </a:graphic>
          </wp:anchor>
        </w:drawing>
      </w:r>
    </w:p>
    <w:p>
      <w:pPr>
        <w:pStyle w:val="7"/>
        <w:snapToGrid w:val="0"/>
        <w:spacing w:before="0" w:beforeAutospacing="0" w:after="0" w:afterAutospacing="0" w:line="340" w:lineRule="exact"/>
        <w:rPr>
          <w:b/>
          <w:bCs/>
          <w:sz w:val="21"/>
          <w:szCs w:val="21"/>
        </w:rPr>
      </w:pPr>
    </w:p>
    <w:p>
      <w:pPr>
        <w:adjustRightInd w:val="0"/>
        <w:snapToGrid w:val="0"/>
        <w:spacing w:line="340" w:lineRule="exact"/>
        <w:rPr>
          <w:rFonts w:ascii="宋体" w:hAnsi="宋体"/>
          <w:b/>
          <w:bCs/>
          <w:szCs w:val="21"/>
          <w:u w:val="single"/>
        </w:rPr>
      </w:pPr>
    </w:p>
    <w:p>
      <w:pPr>
        <w:adjustRightInd w:val="0"/>
        <w:snapToGrid w:val="0"/>
        <w:spacing w:line="340" w:lineRule="exact"/>
        <w:rPr>
          <w:rFonts w:ascii="宋体" w:hAnsi="宋体"/>
          <w:b/>
          <w:bCs/>
          <w:szCs w:val="21"/>
          <w:u w:val="single"/>
        </w:rPr>
      </w:pPr>
    </w:p>
    <w:p>
      <w:pPr>
        <w:adjustRightInd w:val="0"/>
        <w:snapToGrid w:val="0"/>
        <w:spacing w:line="500" w:lineRule="exact"/>
        <w:jc w:val="center"/>
        <w:rPr>
          <w:sz w:val="44"/>
          <w:szCs w:val="44"/>
        </w:rPr>
      </w:pPr>
      <w:r>
        <w:rPr>
          <w:rFonts w:hint="eastAsia" w:ascii="宋体" w:hAnsi="宋体"/>
          <w:b/>
          <w:bCs/>
          <w:sz w:val="44"/>
          <w:szCs w:val="44"/>
        </w:rPr>
        <w:t xml:space="preserve">硕 </w:t>
      </w:r>
      <w:r>
        <w:rPr>
          <w:rFonts w:ascii="宋体" w:hAnsi="宋体"/>
          <w:b/>
          <w:bCs/>
          <w:sz w:val="44"/>
          <w:szCs w:val="44"/>
        </w:rPr>
        <w:t xml:space="preserve"> </w:t>
      </w:r>
      <w:r>
        <w:rPr>
          <w:rFonts w:hint="eastAsia" w:ascii="宋体" w:hAnsi="宋体"/>
          <w:b/>
          <w:bCs/>
          <w:sz w:val="44"/>
          <w:szCs w:val="44"/>
        </w:rPr>
        <w:t>士</w:t>
      </w:r>
      <w:r>
        <w:rPr>
          <w:rFonts w:ascii="宋体" w:hAnsi="宋体"/>
          <w:b/>
          <w:bCs/>
          <w:sz w:val="36"/>
          <w:szCs w:val="36"/>
          <w:u w:val="single"/>
        </w:rPr>
        <mc:AlternateContent>
          <mc:Choice Requires="wps">
            <w:drawing>
              <wp:anchor distT="0" distB="0" distL="114300" distR="114300" simplePos="0" relativeHeight="251659264" behindDoc="0" locked="0" layoutInCell="1" allowOverlap="1">
                <wp:simplePos x="0" y="0"/>
                <wp:positionH relativeFrom="column">
                  <wp:posOffset>280035</wp:posOffset>
                </wp:positionH>
                <wp:positionV relativeFrom="paragraph">
                  <wp:posOffset>200025</wp:posOffset>
                </wp:positionV>
                <wp:extent cx="1251585" cy="323850"/>
                <wp:effectExtent l="3810" t="3175" r="1905" b="0"/>
                <wp:wrapNone/>
                <wp:docPr id="38" name="文本框 38"/>
                <wp:cNvGraphicFramePr/>
                <a:graphic xmlns:a="http://schemas.openxmlformats.org/drawingml/2006/main">
                  <a:graphicData uri="http://schemas.microsoft.com/office/word/2010/wordprocessingShape">
                    <wps:wsp>
                      <wps:cNvSpPr txBox="1">
                        <a:spLocks noChangeArrowheads="1"/>
                      </wps:cNvSpPr>
                      <wps:spPr bwMode="auto">
                        <a:xfrm>
                          <a:off x="0" y="0"/>
                          <a:ext cx="1251585" cy="323850"/>
                        </a:xfrm>
                        <a:prstGeom prst="rect">
                          <a:avLst/>
                        </a:prstGeom>
                        <a:noFill/>
                        <a:ln>
                          <a:noFill/>
                        </a:ln>
                      </wps:spPr>
                      <wps:txbx>
                        <w:txbxContent>
                          <w:p>
                            <w:pPr>
                              <w:rPr>
                                <w:sz w:val="18"/>
                              </w:rP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2.05pt;margin-top:15.75pt;height:25.5pt;width:98.55pt;z-index:251659264;mso-width-relative:page;mso-height-relative:page;" filled="f" stroked="f" coordsize="21600,21600" o:gfxdata="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gDg4G1gAAAAgBAAAPAAAA&#10;AAAAAAEAIAAAACIAAABkcnMvZG93bnJldi54bWxQSwECFAAUAAAACACHTuJAbwVXNRcCAAAXBAAA&#10;DgAAAAAAAAABACAAAAAlAQAAZHJzL2Uyb0RvYy54bWxQSwUGAAAAAAYABgBZAQAArgUAAAAA&#10;">
                <v:fill on="f" focussize="0,0"/>
                <v:stroke on="f"/>
                <v:imagedata o:title=""/>
                <o:lock v:ext="edit" aspectratio="f"/>
                <v:textbox>
                  <w:txbxContent>
                    <w:p>
                      <w:pPr>
                        <w:rPr>
                          <w:sz w:val="18"/>
                        </w:rPr>
                      </w:pPr>
                    </w:p>
                  </w:txbxContent>
                </v:textbox>
              </v:shape>
            </w:pict>
          </mc:Fallback>
        </mc:AlternateContent>
      </w:r>
      <w:r>
        <w:rPr>
          <w:rFonts w:hint="eastAsia" w:ascii="宋体" w:hAnsi="宋体"/>
          <w:b/>
          <w:bCs/>
          <w:sz w:val="44"/>
          <w:szCs w:val="44"/>
        </w:rPr>
        <w:t xml:space="preserve"> </w:t>
      </w:r>
      <w:r>
        <w:rPr>
          <w:rFonts w:hint="eastAsia" w:ascii="宋体" w:hAnsi="宋体"/>
          <w:b/>
          <w:bCs/>
          <w:sz w:val="36"/>
          <w:szCs w:val="36"/>
        </w:rPr>
        <w:t xml:space="preserve"> </w:t>
      </w:r>
      <w:r>
        <w:rPr>
          <w:rFonts w:hint="eastAsia" w:ascii="宋体" w:hAnsi="宋体"/>
          <w:b/>
          <w:bCs/>
          <w:sz w:val="44"/>
          <w:szCs w:val="44"/>
        </w:rPr>
        <w:t>学</w:t>
      </w:r>
      <w:r>
        <w:rPr>
          <w:rFonts w:ascii="宋体" w:hAnsi="宋体"/>
          <w:b/>
          <w:bCs/>
          <w:sz w:val="44"/>
          <w:szCs w:val="44"/>
        </w:rPr>
        <w:t xml:space="preserve">  位  论  文</w:t>
      </w:r>
    </w:p>
    <w:p>
      <w:pPr>
        <w:pStyle w:val="5"/>
        <w:snapToGrid w:val="0"/>
        <w:rPr>
          <w:sz w:val="36"/>
          <w:szCs w:val="36"/>
        </w:rPr>
      </w:pPr>
    </w:p>
    <w:p>
      <w:pPr>
        <w:pStyle w:val="5"/>
        <w:snapToGrid w:val="0"/>
        <w:spacing w:line="520" w:lineRule="exact"/>
        <w:rPr>
          <w:sz w:val="36"/>
          <w:szCs w:val="36"/>
        </w:rPr>
      </w:pPr>
      <w:r>
        <w:rPr>
          <w:rFonts w:hint="eastAsia"/>
          <w:sz w:val="36"/>
          <w:szCs w:val="36"/>
        </w:rPr>
        <w:t>基于相位调制的高精度激光自混合传感系统研究</w:t>
      </w:r>
    </w:p>
    <w:p>
      <w:pPr>
        <w:pStyle w:val="5"/>
        <w:snapToGrid w:val="0"/>
        <w:spacing w:line="520" w:lineRule="exact"/>
        <w:rPr>
          <w:sz w:val="32"/>
          <w:szCs w:val="32"/>
        </w:rPr>
      </w:pPr>
      <w:r>
        <w:rPr>
          <w:rFonts w:eastAsiaTheme="minorEastAsia"/>
          <w:bCs/>
          <w:sz w:val="32"/>
          <w:szCs w:val="32"/>
        </w:rPr>
        <w:t>Research on High-Precision Laser Self-mixing Sensor System Based on Phase Modulation</w:t>
      </w:r>
    </w:p>
    <w:p>
      <w:pPr>
        <w:spacing w:line="340" w:lineRule="exact"/>
        <w:jc w:val="center"/>
        <w:rPr>
          <w:rFonts w:eastAsia="楷体_GB2312"/>
          <w:b/>
          <w:bCs/>
          <w:szCs w:val="21"/>
        </w:rPr>
      </w:pPr>
    </w:p>
    <w:p>
      <w:pPr>
        <w:spacing w:line="340" w:lineRule="exact"/>
        <w:jc w:val="center"/>
        <w:rPr>
          <w:rFonts w:eastAsia="楷体_GB2312"/>
          <w:b/>
          <w:bCs/>
          <w:szCs w:val="21"/>
        </w:rPr>
      </w:pPr>
    </w:p>
    <w:p>
      <w:pPr>
        <w:spacing w:line="340" w:lineRule="exact"/>
        <w:jc w:val="center"/>
        <w:rPr>
          <w:rFonts w:eastAsia="楷体_GB2312"/>
          <w:b/>
          <w:bCs/>
          <w:szCs w:val="21"/>
        </w:rPr>
      </w:pPr>
    </w:p>
    <w:p>
      <w:pPr>
        <w:jc w:val="center"/>
        <w:rPr>
          <w:rFonts w:eastAsia="楷体_GB2312"/>
          <w:b/>
          <w:sz w:val="36"/>
          <w:szCs w:val="36"/>
        </w:rPr>
      </w:pPr>
      <w:r>
        <w:rPr>
          <w:rFonts w:hint="eastAsia" w:eastAsia="楷体_GB2312"/>
          <w:b/>
          <w:sz w:val="36"/>
          <w:szCs w:val="36"/>
        </w:rPr>
        <w:t>吕莉萍</w:t>
      </w:r>
    </w:p>
    <w:p>
      <w:pPr>
        <w:spacing w:line="340" w:lineRule="exact"/>
        <w:jc w:val="center"/>
        <w:rPr>
          <w:rFonts w:eastAsia="楷体_GB2312"/>
          <w:b/>
          <w:bCs/>
          <w:szCs w:val="21"/>
        </w:rPr>
      </w:pPr>
    </w:p>
    <w:p>
      <w:pPr>
        <w:snapToGrid w:val="0"/>
        <w:spacing w:line="620" w:lineRule="exact"/>
        <w:ind w:firstLine="2295" w:firstLineChars="765"/>
        <w:rPr>
          <w:rFonts w:ascii="楷体_GB2312" w:eastAsia="楷体_GB2312"/>
          <w:sz w:val="30"/>
          <w:szCs w:val="30"/>
        </w:rPr>
      </w:pPr>
      <w:r>
        <w:rPr>
          <w:rFonts w:hint="eastAsia" w:ascii="楷体_GB2312" w:eastAsia="楷体_GB2312"/>
          <w:sz w:val="30"/>
          <w:szCs w:val="30"/>
        </w:rPr>
        <w:t>指导教师姓名：黄 文 财 教授</w:t>
      </w:r>
    </w:p>
    <w:p>
      <w:pPr>
        <w:snapToGrid w:val="0"/>
        <w:spacing w:line="620" w:lineRule="exact"/>
        <w:ind w:firstLine="2295" w:firstLineChars="765"/>
        <w:rPr>
          <w:rFonts w:ascii="楷体_GB2312" w:eastAsia="楷体_GB2312"/>
          <w:sz w:val="30"/>
          <w:szCs w:val="30"/>
        </w:rPr>
      </w:pPr>
      <w:r>
        <w:rPr>
          <w:rFonts w:hint="eastAsia" w:ascii="楷体_GB2312" w:eastAsia="楷体_GB2312"/>
          <w:sz w:val="30"/>
          <w:szCs w:val="30"/>
        </w:rPr>
        <w:t>专  业</w:t>
      </w:r>
      <w:r>
        <w:rPr>
          <w:rFonts w:ascii="楷体_GB2312" w:eastAsia="楷体_GB2312"/>
          <w:sz w:val="30"/>
          <w:szCs w:val="30"/>
        </w:rPr>
        <w:t xml:space="preserve"> </w:t>
      </w:r>
      <w:r>
        <w:rPr>
          <w:rFonts w:hint="eastAsia" w:ascii="楷体_GB2312" w:eastAsia="楷体_GB2312"/>
          <w:sz w:val="30"/>
          <w:szCs w:val="30"/>
        </w:rPr>
        <w:t>名 称：电子与通信工程</w:t>
      </w:r>
    </w:p>
    <w:p>
      <w:pPr>
        <w:snapToGrid w:val="0"/>
        <w:spacing w:line="620" w:lineRule="exact"/>
        <w:ind w:firstLine="2295" w:firstLineChars="765"/>
        <w:rPr>
          <w:rFonts w:ascii="楷体_GB2312" w:eastAsia="楷体_GB2312"/>
          <w:sz w:val="30"/>
          <w:szCs w:val="30"/>
        </w:rPr>
      </w:pPr>
      <w:r>
        <w:rPr>
          <w:rFonts w:hint="eastAsia" w:ascii="楷体_GB2312" w:eastAsia="楷体_GB2312"/>
          <w:sz w:val="30"/>
          <w:szCs w:val="30"/>
        </w:rPr>
        <w:t xml:space="preserve">论文提交日期： </w:t>
      </w:r>
      <w:r>
        <w:rPr>
          <w:rFonts w:ascii="楷体_GB2312" w:eastAsia="楷体_GB2312"/>
          <w:sz w:val="30"/>
          <w:szCs w:val="30"/>
        </w:rPr>
        <w:t xml:space="preserve"> </w:t>
      </w:r>
      <w:r>
        <w:rPr>
          <w:rFonts w:hint="eastAsia" w:ascii="楷体_GB2312" w:eastAsia="楷体_GB2312"/>
          <w:sz w:val="30"/>
          <w:szCs w:val="30"/>
        </w:rPr>
        <w:t xml:space="preserve">年 </w:t>
      </w:r>
      <w:r>
        <w:rPr>
          <w:rFonts w:ascii="楷体_GB2312" w:eastAsia="楷体_GB2312"/>
          <w:sz w:val="30"/>
          <w:szCs w:val="30"/>
        </w:rPr>
        <w:t xml:space="preserve"> </w:t>
      </w:r>
      <w:r>
        <w:rPr>
          <w:rFonts w:hint="eastAsia" w:ascii="楷体_GB2312" w:eastAsia="楷体_GB2312"/>
          <w:sz w:val="30"/>
          <w:szCs w:val="30"/>
        </w:rPr>
        <w:t>月</w:t>
      </w:r>
    </w:p>
    <w:p>
      <w:pPr>
        <w:snapToGrid w:val="0"/>
        <w:spacing w:line="620" w:lineRule="exact"/>
        <w:ind w:firstLine="2295" w:firstLineChars="765"/>
        <w:rPr>
          <w:rFonts w:ascii="楷体_GB2312" w:eastAsia="楷体_GB2312"/>
          <w:sz w:val="30"/>
          <w:szCs w:val="30"/>
        </w:rPr>
      </w:pPr>
      <w:r>
        <w:rPr>
          <w:rFonts w:hint="eastAsia" w:ascii="楷体_GB2312" w:eastAsia="楷体_GB2312"/>
          <w:sz w:val="30"/>
          <w:szCs w:val="30"/>
        </w:rPr>
        <w:t xml:space="preserve">论文答辩日期： </w:t>
      </w:r>
      <w:r>
        <w:rPr>
          <w:rFonts w:ascii="楷体_GB2312" w:eastAsia="楷体_GB2312"/>
          <w:sz w:val="30"/>
          <w:szCs w:val="30"/>
        </w:rPr>
        <w:t xml:space="preserve"> </w:t>
      </w:r>
      <w:r>
        <w:rPr>
          <w:rFonts w:hint="eastAsia" w:ascii="楷体_GB2312" w:eastAsia="楷体_GB2312"/>
          <w:sz w:val="30"/>
          <w:szCs w:val="30"/>
        </w:rPr>
        <w:t xml:space="preserve">年 </w:t>
      </w:r>
      <w:r>
        <w:rPr>
          <w:rFonts w:ascii="楷体_GB2312" w:eastAsia="楷体_GB2312"/>
          <w:sz w:val="30"/>
          <w:szCs w:val="30"/>
        </w:rPr>
        <w:t xml:space="preserve"> </w:t>
      </w:r>
      <w:r>
        <w:rPr>
          <w:rFonts w:hint="eastAsia" w:ascii="楷体_GB2312" w:eastAsia="楷体_GB2312"/>
          <w:sz w:val="30"/>
          <w:szCs w:val="30"/>
        </w:rPr>
        <w:t>月</w:t>
      </w:r>
    </w:p>
    <w:p>
      <w:pPr>
        <w:pStyle w:val="7"/>
        <w:snapToGrid w:val="0"/>
        <w:spacing w:before="0" w:beforeAutospacing="0" w:after="0" w:afterAutospacing="0" w:line="620" w:lineRule="exact"/>
        <w:ind w:firstLine="2295" w:firstLineChars="765"/>
        <w:rPr>
          <w:rFonts w:ascii="楷体_GB2312" w:eastAsia="楷体_GB2312"/>
          <w:b/>
          <w:bCs/>
          <w:sz w:val="30"/>
          <w:szCs w:val="30"/>
        </w:rPr>
      </w:pPr>
      <w:r>
        <w:rPr>
          <w:rFonts w:hint="eastAsia" w:ascii="楷体_GB2312" w:eastAsia="楷体_GB2312"/>
          <w:sz w:val="30"/>
          <w:szCs w:val="30"/>
        </w:rPr>
        <w:t xml:space="preserve">学位授予日期： </w:t>
      </w:r>
      <w:r>
        <w:rPr>
          <w:rFonts w:ascii="楷体_GB2312" w:eastAsia="楷体_GB2312"/>
          <w:sz w:val="30"/>
          <w:szCs w:val="30"/>
        </w:rPr>
        <w:t xml:space="preserve"> </w:t>
      </w:r>
      <w:r>
        <w:rPr>
          <w:rFonts w:hint="eastAsia" w:ascii="楷体_GB2312" w:eastAsia="楷体_GB2312"/>
          <w:sz w:val="30"/>
          <w:szCs w:val="30"/>
        </w:rPr>
        <w:t xml:space="preserve">年 </w:t>
      </w:r>
      <w:r>
        <w:rPr>
          <w:rFonts w:ascii="楷体_GB2312" w:eastAsia="楷体_GB2312"/>
          <w:sz w:val="30"/>
          <w:szCs w:val="30"/>
        </w:rPr>
        <w:t xml:space="preserve"> </w:t>
      </w:r>
      <w:r>
        <w:rPr>
          <w:rFonts w:hint="eastAsia" w:ascii="楷体_GB2312" w:eastAsia="楷体_GB2312"/>
          <w:sz w:val="30"/>
          <w:szCs w:val="30"/>
        </w:rPr>
        <w:t>月</w:t>
      </w:r>
    </w:p>
    <w:p>
      <w:pPr>
        <w:pStyle w:val="7"/>
        <w:snapToGrid w:val="0"/>
        <w:spacing w:before="0" w:beforeAutospacing="0" w:after="0" w:afterAutospacing="0" w:line="340" w:lineRule="exact"/>
        <w:rPr>
          <w:b/>
          <w:bCs/>
          <w:sz w:val="21"/>
          <w:szCs w:val="21"/>
        </w:rPr>
      </w:pPr>
      <w:r>
        <w:rPr>
          <w:rFonts w:hint="eastAsia"/>
          <w:b/>
          <w:bCs/>
          <w:sz w:val="21"/>
          <w:szCs w:val="21"/>
        </w:rPr>
        <w:t xml:space="preserve"> </w:t>
      </w:r>
    </w:p>
    <w:p>
      <w:pPr>
        <w:pStyle w:val="7"/>
        <w:snapToGrid w:val="0"/>
        <w:spacing w:before="0" w:beforeAutospacing="0" w:after="0" w:afterAutospacing="0" w:line="340" w:lineRule="exact"/>
        <w:rPr>
          <w:b/>
          <w:bCs/>
          <w:sz w:val="21"/>
          <w:szCs w:val="21"/>
        </w:rPr>
      </w:pPr>
    </w:p>
    <w:p>
      <w:pPr>
        <w:pStyle w:val="7"/>
        <w:snapToGrid w:val="0"/>
        <w:spacing w:before="0" w:beforeAutospacing="0" w:after="0" w:afterAutospacing="0"/>
        <w:ind w:firstLine="4572" w:firstLineChars="1633"/>
        <w:rPr>
          <w:sz w:val="28"/>
          <w:szCs w:val="28"/>
          <w:u w:val="single"/>
        </w:rPr>
      </w:pPr>
    </w:p>
    <w:p>
      <w:pPr>
        <w:pStyle w:val="7"/>
        <w:snapToGrid w:val="0"/>
        <w:spacing w:before="0" w:beforeAutospacing="0" w:after="0" w:afterAutospacing="0"/>
        <w:ind w:firstLine="4572" w:firstLineChars="1633"/>
        <w:rPr>
          <w:sz w:val="28"/>
          <w:szCs w:val="28"/>
          <w:u w:val="single"/>
        </w:rPr>
      </w:pPr>
    </w:p>
    <w:p>
      <w:pPr>
        <w:pStyle w:val="7"/>
        <w:snapToGrid w:val="0"/>
        <w:spacing w:before="0" w:beforeAutospacing="0" w:after="0" w:afterAutospacing="0" w:line="340" w:lineRule="exact"/>
        <w:rPr>
          <w:sz w:val="21"/>
          <w:szCs w:val="21"/>
          <w:u w:val="single"/>
        </w:rPr>
      </w:pPr>
    </w:p>
    <w:p>
      <w:pPr>
        <w:pStyle w:val="7"/>
        <w:snapToGrid w:val="0"/>
        <w:spacing w:before="312" w:beforeLines="100" w:beforeAutospacing="0" w:after="0" w:afterAutospacing="0" w:line="340" w:lineRule="exact"/>
        <w:jc w:val="center"/>
        <w:rPr>
          <w:b/>
          <w:sz w:val="28"/>
          <w:szCs w:val="28"/>
        </w:rPr>
      </w:pPr>
      <w:r>
        <w:rPr>
          <w:rFonts w:hint="eastAsia"/>
          <w:b/>
          <w:sz w:val="28"/>
          <w:szCs w:val="28"/>
        </w:rPr>
        <w:t>20</w:t>
      </w:r>
      <w:r>
        <w:rPr>
          <w:b/>
          <w:sz w:val="28"/>
          <w:szCs w:val="28"/>
        </w:rPr>
        <w:t>21</w:t>
      </w:r>
      <w:r>
        <w:rPr>
          <w:rFonts w:hint="eastAsia"/>
          <w:b/>
          <w:sz w:val="28"/>
          <w:szCs w:val="28"/>
        </w:rPr>
        <w:t>年</w:t>
      </w:r>
      <w:r>
        <w:rPr>
          <w:b/>
          <w:sz w:val="28"/>
          <w:szCs w:val="28"/>
        </w:rPr>
        <w:t xml:space="preserve">  </w:t>
      </w:r>
      <w:r>
        <w:rPr>
          <w:rFonts w:hint="eastAsia"/>
          <w:b/>
          <w:sz w:val="28"/>
          <w:szCs w:val="28"/>
        </w:rPr>
        <w:t>月</w:t>
      </w:r>
    </w:p>
    <w:p/>
    <w:p>
      <w:pPr>
        <w:widowControl/>
        <w:jc w:val="left"/>
        <w:rPr>
          <w:rFonts w:ascii="黑体" w:hAnsi="黑体" w:eastAsia="黑体" w:cs="Times New Roman"/>
          <w:kern w:val="0"/>
          <w:sz w:val="22"/>
        </w:rPr>
      </w:pPr>
    </w:p>
    <w:p>
      <w:pPr>
        <w:widowControl/>
        <w:jc w:val="left"/>
        <w:rPr>
          <w:rFonts w:ascii="Times New Roman" w:hAnsi="Times New Roman" w:eastAsia="黑体" w:cs="Times New Roman"/>
          <w:kern w:val="0"/>
          <w:sz w:val="22"/>
        </w:rPr>
      </w:pPr>
    </w:p>
    <w:p>
      <w:pPr>
        <w:jc w:val="center"/>
        <w:rPr>
          <w:rFonts w:ascii="黑体" w:hAnsi="黑体" w:eastAsia="黑体" w:cs="Times New Roman"/>
          <w:b/>
          <w:sz w:val="36"/>
          <w:szCs w:val="36"/>
        </w:rPr>
      </w:pPr>
    </w:p>
    <w:p>
      <w:pPr>
        <w:jc w:val="center"/>
        <w:rPr>
          <w:rFonts w:ascii="黑体" w:hAnsi="黑体" w:eastAsia="黑体" w:cs="Times New Roman"/>
          <w:b/>
          <w:sz w:val="36"/>
          <w:szCs w:val="36"/>
        </w:rPr>
      </w:pPr>
      <w:r>
        <w:rPr>
          <w:rFonts w:hint="eastAsia" w:ascii="黑体" w:hAnsi="黑体" w:eastAsia="黑体" w:cs="Times New Roman"/>
          <w:b/>
          <w:sz w:val="36"/>
          <w:szCs w:val="36"/>
        </w:rPr>
        <w:t>厦门大学学位论文原创性声明</w:t>
      </w:r>
    </w:p>
    <w:p>
      <w:pPr>
        <w:jc w:val="center"/>
        <w:rPr>
          <w:rFonts w:ascii="黑体" w:hAnsi="黑体" w:eastAsia="黑体" w:cs="Times New Roman"/>
          <w:b/>
          <w:sz w:val="36"/>
          <w:szCs w:val="36"/>
        </w:rPr>
      </w:pPr>
    </w:p>
    <w:p>
      <w:pPr>
        <w:spacing w:line="36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pPr>
        <w:spacing w:line="36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另外，该学位论文为（                            ）课题（组）的研究成果，获得（               ）课题（组）经费或实验室的资助，在（               ）实验室完成。（请在以上括号内填写课题或课题组负责人或实验室名称，未有此项声明内容的，可以不作特别声明。）</w:t>
      </w:r>
    </w:p>
    <w:p>
      <w:pPr>
        <w:ind w:firstLine="600"/>
        <w:rPr>
          <w:rFonts w:ascii="宋体" w:hAnsi="宋体" w:eastAsia="宋体" w:cs="Times New Roman"/>
          <w:sz w:val="28"/>
          <w:szCs w:val="28"/>
        </w:rPr>
      </w:pPr>
      <w:r>
        <w:rPr>
          <w:rFonts w:hint="eastAsia" w:ascii="宋体" w:hAnsi="宋体" w:eastAsia="宋体" w:cs="Times New Roman"/>
          <w:sz w:val="28"/>
          <w:szCs w:val="28"/>
        </w:rPr>
        <w:t>本人声明该学位论文不存在剽窃、抄袭等学术不端行为，并愿意承担因学术不端行为所带来的一切后果和法律责任。</w:t>
      </w:r>
    </w:p>
    <w:p>
      <w:pPr>
        <w:ind w:firstLine="600"/>
        <w:rPr>
          <w:rFonts w:ascii="宋体" w:hAnsi="宋体" w:eastAsia="宋体" w:cs="Times New Roman"/>
          <w:sz w:val="28"/>
          <w:szCs w:val="28"/>
        </w:rPr>
      </w:pPr>
    </w:p>
    <w:p>
      <w:pPr>
        <w:ind w:firstLine="4317" w:firstLineChars="1542"/>
        <w:rPr>
          <w:rFonts w:ascii="宋体" w:hAnsi="宋体" w:eastAsia="宋体" w:cs="Times New Roman"/>
          <w:sz w:val="28"/>
          <w:szCs w:val="28"/>
        </w:rPr>
      </w:pPr>
      <w:r>
        <w:rPr>
          <w:rFonts w:hint="eastAsia" w:ascii="宋体" w:hAnsi="宋体" w:eastAsia="宋体" w:cs="Times New Roman"/>
          <w:sz w:val="28"/>
          <w:szCs w:val="28"/>
        </w:rPr>
        <w:t>声明人  （签名）：</w:t>
      </w:r>
    </w:p>
    <w:p>
      <w:pPr>
        <w:ind w:firstLine="4317" w:firstLineChars="1542"/>
        <w:rPr>
          <w:rFonts w:ascii="宋体" w:hAnsi="宋体" w:eastAsia="宋体" w:cs="Times New Roman"/>
          <w:sz w:val="28"/>
          <w:szCs w:val="28"/>
        </w:rPr>
      </w:pPr>
      <w:r>
        <w:rPr>
          <w:rFonts w:hint="eastAsia" w:ascii="宋体" w:hAnsi="宋体" w:eastAsia="宋体" w:cs="Times New Roman"/>
          <w:sz w:val="28"/>
          <w:szCs w:val="28"/>
        </w:rPr>
        <w:t>指导教师（签名）：</w:t>
      </w:r>
    </w:p>
    <w:p>
      <w:pPr>
        <w:ind w:firstLine="4317" w:firstLineChars="1542"/>
        <w:rPr>
          <w:rFonts w:ascii="宋体" w:hAnsi="宋体" w:eastAsia="宋体" w:cs="Times New Roman"/>
          <w:sz w:val="28"/>
          <w:szCs w:val="28"/>
        </w:rPr>
      </w:pPr>
    </w:p>
    <w:p>
      <w:pPr>
        <w:ind w:firstLine="3420"/>
        <w:rPr>
          <w:rFonts w:ascii="仿宋_GB2312" w:hAnsi="Verdana" w:eastAsia="仿宋_GB2312" w:cs="Times New Roman"/>
          <w:b/>
          <w:sz w:val="28"/>
          <w:szCs w:val="28"/>
        </w:rPr>
      </w:pPr>
      <w:r>
        <w:rPr>
          <w:rFonts w:hint="eastAsia" w:ascii="宋体" w:hAnsi="宋体" w:eastAsia="宋体" w:cs="Times New Roman"/>
          <w:sz w:val="28"/>
          <w:szCs w:val="28"/>
        </w:rPr>
        <w:t xml:space="preserve">          年   月   日</w:t>
      </w:r>
    </w:p>
    <w:p>
      <w:pPr>
        <w:ind w:firstLine="200" w:firstLineChars="71"/>
        <w:jc w:val="center"/>
        <w:rPr>
          <w:rFonts w:ascii="Times New Roman" w:hAnsi="Times New Roman" w:eastAsia="仿宋_GB2312" w:cs="Times New Roman"/>
          <w:b/>
          <w:sz w:val="28"/>
          <w:szCs w:val="28"/>
        </w:rPr>
      </w:pPr>
    </w:p>
    <w:p>
      <w:pPr>
        <w:widowControl/>
        <w:jc w:val="left"/>
        <w:rPr>
          <w:rFonts w:ascii="Times New Roman" w:hAnsi="Times New Roman" w:eastAsia="仿宋_GB2312" w:cs="Times New Roman"/>
          <w:b/>
          <w:sz w:val="28"/>
          <w:szCs w:val="28"/>
        </w:rPr>
      </w:pPr>
      <w:r>
        <w:rPr>
          <w:rFonts w:ascii="Times New Roman" w:hAnsi="Times New Roman" w:eastAsia="仿宋_GB2312" w:cs="Times New Roman"/>
          <w:b/>
          <w:sz w:val="28"/>
          <w:szCs w:val="28"/>
        </w:rPr>
        <w:br w:type="page"/>
      </w:r>
    </w:p>
    <w:p>
      <w:pPr>
        <w:jc w:val="center"/>
        <w:rPr>
          <w:rFonts w:ascii="黑体" w:hAnsi="黑体" w:eastAsia="黑体" w:cs="Times New Roman"/>
          <w:b/>
          <w:sz w:val="36"/>
          <w:szCs w:val="36"/>
        </w:rPr>
      </w:pPr>
      <w:r>
        <w:rPr>
          <w:rFonts w:hint="eastAsia" w:ascii="黑体" w:hAnsi="黑体" w:eastAsia="黑体" w:cs="Times New Roman"/>
          <w:b/>
          <w:sz w:val="36"/>
          <w:szCs w:val="36"/>
        </w:rPr>
        <w:t>厦门大学学位论文著作权使用声明</w:t>
      </w:r>
    </w:p>
    <w:p>
      <w:pPr>
        <w:spacing w:line="360" w:lineRule="auto"/>
        <w:ind w:firstLine="560" w:firstLineChars="200"/>
        <w:rPr>
          <w:rFonts w:ascii="仿宋_GB2312" w:hAnsi="Verdana" w:eastAsia="仿宋_GB2312" w:cs="Times New Roman"/>
          <w:sz w:val="28"/>
          <w:szCs w:val="28"/>
        </w:rPr>
      </w:pPr>
    </w:p>
    <w:p>
      <w:pPr>
        <w:spacing w:line="36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pPr>
        <w:spacing w:line="36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本学位论文属于：</w:t>
      </w:r>
    </w:p>
    <w:p>
      <w:pPr>
        <w:spacing w:line="36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     ）1.经厦门大学保密委员会审查核定的涉密学位论文，于　　 年　 月 　日解密，解密后适用上述授权。</w:t>
      </w:r>
    </w:p>
    <w:p>
      <w:pPr>
        <w:spacing w:line="36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     ）2.不涉密，适用上述授权。</w:t>
      </w:r>
    </w:p>
    <w:p>
      <w:pPr>
        <w:spacing w:line="36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pPr>
        <w:spacing w:line="360" w:lineRule="auto"/>
        <w:ind w:firstLine="435"/>
        <w:rPr>
          <w:rFonts w:ascii="宋体" w:hAnsi="宋体" w:eastAsia="宋体" w:cs="Times New Roman"/>
          <w:sz w:val="28"/>
          <w:szCs w:val="28"/>
        </w:rPr>
      </w:pPr>
    </w:p>
    <w:p>
      <w:pPr>
        <w:spacing w:line="360" w:lineRule="auto"/>
        <w:ind w:firstLine="435"/>
        <w:rPr>
          <w:rFonts w:ascii="宋体" w:hAnsi="宋体" w:eastAsia="宋体" w:cs="Times New Roman"/>
          <w:sz w:val="28"/>
          <w:szCs w:val="28"/>
        </w:rPr>
      </w:pPr>
    </w:p>
    <w:p>
      <w:pPr>
        <w:spacing w:line="360" w:lineRule="auto"/>
        <w:ind w:firstLine="570"/>
        <w:rPr>
          <w:rFonts w:ascii="宋体" w:hAnsi="宋体" w:eastAsia="宋体" w:cs="Times New Roman"/>
          <w:sz w:val="28"/>
          <w:szCs w:val="28"/>
        </w:rPr>
      </w:pPr>
      <w:r>
        <w:rPr>
          <w:rFonts w:hint="eastAsia" w:ascii="宋体" w:hAnsi="宋体" w:eastAsia="宋体" w:cs="Times New Roman"/>
          <w:sz w:val="28"/>
          <w:szCs w:val="28"/>
        </w:rPr>
        <w:t xml:space="preserve">                             声明人（签名）：</w:t>
      </w:r>
    </w:p>
    <w:p>
      <w:pPr>
        <w:spacing w:line="360" w:lineRule="auto"/>
        <w:ind w:firstLine="4900" w:firstLineChars="1750"/>
        <w:rPr>
          <w:rFonts w:ascii="宋体" w:hAnsi="宋体" w:eastAsia="宋体" w:cs="Times New Roman"/>
          <w:sz w:val="28"/>
          <w:szCs w:val="28"/>
        </w:rPr>
      </w:pPr>
      <w:r>
        <w:rPr>
          <w:rFonts w:hint="eastAsia" w:ascii="宋体" w:hAnsi="宋体" w:eastAsia="宋体" w:cs="Times New Roman"/>
          <w:sz w:val="28"/>
          <w:szCs w:val="28"/>
        </w:rPr>
        <w:t>年   月   日</w:t>
      </w:r>
    </w:p>
    <w:p>
      <w:pPr>
        <w:widowControl/>
        <w:jc w:val="center"/>
        <w:rPr>
          <w:rFonts w:ascii="Times New Roman" w:hAnsi="Times New Roman" w:eastAsia="黑体" w:cs="Times New Roman"/>
          <w:kern w:val="0"/>
          <w:sz w:val="22"/>
        </w:rPr>
      </w:pPr>
    </w:p>
    <w:p>
      <w:pPr>
        <w:widowControl/>
        <w:jc w:val="left"/>
        <w:rPr>
          <w:rFonts w:ascii="Times New Roman" w:hAnsi="Times New Roman" w:eastAsia="黑体" w:cs="Times New Roman"/>
          <w:kern w:val="0"/>
          <w:sz w:val="22"/>
        </w:rPr>
        <w:sectPr>
          <w:footerReference r:id="rId3" w:type="even"/>
          <w:pgSz w:w="11906" w:h="16838"/>
          <w:pgMar w:top="1440" w:right="1588" w:bottom="1440" w:left="1588" w:header="851" w:footer="992" w:gutter="0"/>
          <w:cols w:space="425" w:num="1"/>
          <w:docGrid w:type="lines" w:linePitch="312" w:charSpace="0"/>
        </w:sectPr>
      </w:pPr>
      <w:r>
        <w:rPr>
          <w:rFonts w:ascii="Times New Roman" w:hAnsi="Times New Roman" w:eastAsia="黑体" w:cs="Times New Roman"/>
        </w:rPr>
        <w:br w:type="page"/>
      </w:r>
    </w:p>
    <w:p>
      <w:pPr>
        <w:pStyle w:val="15"/>
        <w:numPr>
          <w:ilvl w:val="0"/>
          <w:numId w:val="3"/>
        </w:numPr>
        <w:ind w:left="0" w:firstLine="0"/>
        <w:rPr>
          <w:rFonts w:ascii="Times New Roman" w:hAnsi="Times New Roman" w:cs="Times New Roman"/>
        </w:rPr>
      </w:pPr>
      <w:bookmarkStart w:id="7" w:name="_Toc69843245"/>
      <w:bookmarkStart w:id="8" w:name="_Toc69564481"/>
      <w:bookmarkStart w:id="9" w:name="_Toc70084373"/>
      <w:bookmarkStart w:id="10" w:name="_Toc70085187"/>
      <w:bookmarkStart w:id="11" w:name="_Toc69843206"/>
      <w:r>
        <w:rPr>
          <w:rFonts w:ascii="Times New Roman" w:hAnsi="Times New Roman" w:cs="Times New Roman"/>
        </w:rPr>
        <w:t>摘要</w:t>
      </w:r>
      <w:bookmarkEnd w:id="0"/>
      <w:bookmarkEnd w:id="1"/>
      <w:bookmarkEnd w:id="2"/>
      <w:bookmarkEnd w:id="3"/>
      <w:bookmarkEnd w:id="4"/>
      <w:bookmarkEnd w:id="7"/>
      <w:bookmarkEnd w:id="8"/>
      <w:bookmarkEnd w:id="9"/>
      <w:bookmarkEnd w:id="10"/>
      <w:bookmarkEnd w:id="11"/>
    </w:p>
    <w:p>
      <w:pPr>
        <w:pStyle w:val="52"/>
        <w:ind w:firstLine="480"/>
      </w:pPr>
      <w:r>
        <w:rPr>
          <w:rFonts w:hint="eastAsia"/>
        </w:rPr>
        <w:t>随着现代科学技术的飞速发展，许多领域对于实现位移振动精准测量的要求日益提高。激光自混合干涉（SMI）技术作为一项新兴的非接触式精密测量技术，其系统具有单光路结构、易准直、灵敏度高且可判别方向等优点，备受研究人员青睐，成为高精度和宽量程位移振动测量的重要手段。</w:t>
      </w:r>
    </w:p>
    <w:p>
      <w:pPr>
        <w:pStyle w:val="52"/>
        <w:ind w:firstLine="480"/>
      </w:pPr>
      <w:r>
        <w:t>本文</w:t>
      </w:r>
      <w:r>
        <w:rPr>
          <w:rFonts w:hint="eastAsia"/>
        </w:rPr>
        <w:t>简要介绍了SMI的历史背景、概念及特点，系统地阐述了SMI的理论研究进展及其应用进展。同时，基于F-P三镜腔等效模型，推导并建立了SMI的数学模型，利用MATLAB软件仿真分析并总结了系统模型参数对激光输出特性的影响。紧接着，搭建了以半导体激光器为光源的振动测量系统，将压电陶瓷（PZT）作为外部被测目标物进行实验研究，以验证理论仿真的正确性。</w:t>
      </w:r>
    </w:p>
    <w:p>
      <w:pPr>
        <w:pStyle w:val="52"/>
        <w:ind w:firstLine="480"/>
      </w:pPr>
      <w:r>
        <w:t>在上述</w:t>
      </w:r>
      <w:r>
        <w:rPr>
          <w:rFonts w:hint="eastAsia"/>
        </w:rPr>
        <w:t>研究内容基础上</w:t>
      </w:r>
      <w:r>
        <w:t>，</w:t>
      </w:r>
      <w:r>
        <w:rPr>
          <w:rFonts w:hint="eastAsia"/>
        </w:rPr>
        <w:t>本文有效的结合了多次反射技术与相位调制（EOM）技术，提出了一种新型的透射式相位调制方法用以改善传统SMI系统的性能。通过一系列仿真及实验证明，在EOM相位调制系统中引入多次反射结构，进一步提高了系统测量精度，实现了远小于</w:t>
      </w:r>
      <w:r>
        <w:rPr>
          <w:position w:val="-6"/>
        </w:rPr>
        <w:object>
          <v:shape id="_x0000_i1025"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025" DrawAspect="Content" ObjectID="_1468075725" r:id="rId23">
            <o:LockedField>false</o:LockedField>
          </o:OLEObject>
        </w:object>
      </w:r>
      <w:r>
        <w:t>/2</w:t>
      </w:r>
      <w:r>
        <w:rPr>
          <w:rFonts w:hint="eastAsia"/>
        </w:rPr>
        <w:t>的微位移重构，从而拓宽了系统的测量范围。实验中，对于振幅为4</w:t>
      </w:r>
      <w:r>
        <w:t>4.2 nm</w:t>
      </w:r>
      <w:r>
        <w:rPr>
          <w:rFonts w:hint="eastAsia"/>
        </w:rPr>
        <w:t>的振动，其重构误差为2</w:t>
      </w:r>
      <w:r>
        <w:t xml:space="preserve">.1 </w:t>
      </w:r>
      <w:r>
        <w:rPr>
          <w:rFonts w:hint="eastAsia"/>
        </w:rPr>
        <w:t>nm。</w:t>
      </w:r>
    </w:p>
    <w:p>
      <w:pPr>
        <w:pStyle w:val="52"/>
        <w:ind w:firstLine="480"/>
      </w:pPr>
      <w:r>
        <w:rPr>
          <w:rFonts w:hint="eastAsia"/>
        </w:rPr>
        <w:t>此外，本文还提出了一种基于反射式相位调制（RPM）方法的新型自混合干涉仪，用于实现纳米级的微位移重构。该系统采用高频振动的反射镜作为相位调制装置，同时用其实现多次反射，使SMI信号的谐波谱展宽，获得可扩展的精度。仿真结果表明，随着反射次数的增加，重构误差会相应地减小。在不同振幅下的一系列实验表明，该方法的重构误差均小于10</w:t>
      </w:r>
      <w:r>
        <w:t xml:space="preserve"> </w:t>
      </w:r>
      <w:r>
        <w:rPr>
          <w:rFonts w:hint="eastAsia"/>
        </w:rPr>
        <w:t>nm。在振幅为229 nm时，测得的误差最小为3 nm，展现了该方法的技术优势和高性能。</w:t>
      </w:r>
    </w:p>
    <w:p>
      <w:pPr>
        <w:spacing w:line="360" w:lineRule="auto"/>
        <w:ind w:firstLine="480" w:firstLineChars="200"/>
        <w:rPr>
          <w:rFonts w:ascii="Times New Roman" w:hAnsi="Times New Roman" w:cs="Times New Roman"/>
          <w:sz w:val="24"/>
          <w:szCs w:val="24"/>
        </w:rPr>
      </w:pPr>
    </w:p>
    <w:p>
      <w:pPr>
        <w:spacing w:line="360" w:lineRule="auto"/>
        <w:ind w:firstLine="482" w:firstLineChars="200"/>
        <w:rPr>
          <w:rFonts w:ascii="Times New Roman" w:hAnsi="Times New Roman" w:cs="Times New Roman"/>
          <w:sz w:val="24"/>
          <w:szCs w:val="24"/>
        </w:rPr>
      </w:pPr>
      <w:r>
        <w:rPr>
          <w:rFonts w:ascii="Times New Roman" w:hAnsi="Times New Roman" w:cs="Times New Roman"/>
          <w:b/>
          <w:sz w:val="24"/>
          <w:szCs w:val="24"/>
        </w:rPr>
        <w:t>关键词：</w:t>
      </w:r>
      <w:r>
        <w:rPr>
          <w:rFonts w:ascii="Times New Roman" w:hAnsi="Times New Roman" w:cs="Times New Roman"/>
          <w:sz w:val="24"/>
          <w:szCs w:val="24"/>
        </w:rPr>
        <w:t>自混合干涉；</w:t>
      </w:r>
      <w:r>
        <w:rPr>
          <w:rFonts w:hint="eastAsia" w:ascii="Times New Roman" w:hAnsi="Times New Roman" w:cs="Times New Roman"/>
          <w:sz w:val="24"/>
          <w:szCs w:val="24"/>
        </w:rPr>
        <w:t>相位调制；微位移重构</w:t>
      </w:r>
    </w:p>
    <w:p>
      <w:pPr>
        <w:widowControl/>
        <w:jc w:val="left"/>
        <w:rPr>
          <w:rFonts w:ascii="Times New Roman" w:hAnsi="Times New Roman" w:cs="Times New Roman"/>
          <w:sz w:val="24"/>
          <w:szCs w:val="24"/>
        </w:rPr>
      </w:pPr>
      <w:r>
        <w:rPr>
          <w:rFonts w:ascii="Times New Roman" w:hAnsi="Times New Roman" w:cs="Times New Roman"/>
          <w:sz w:val="24"/>
          <w:szCs w:val="24"/>
        </w:rPr>
        <w:br w:type="page"/>
      </w:r>
    </w:p>
    <w:p>
      <w:pPr>
        <w:spacing w:line="360" w:lineRule="auto"/>
        <w:ind w:firstLine="480" w:firstLineChars="200"/>
        <w:rPr>
          <w:rFonts w:ascii="Times New Roman" w:hAnsi="Times New Roman" w:cs="Times New Roman"/>
          <w:sz w:val="24"/>
          <w:szCs w:val="24"/>
        </w:rPr>
      </w:pPr>
    </w:p>
    <w:p>
      <w:pPr>
        <w:widowControl/>
        <w:jc w:val="left"/>
        <w:rPr>
          <w:rFonts w:ascii="Times New Roman" w:hAnsi="Times New Roman" w:cs="Times New Roman"/>
          <w:sz w:val="24"/>
          <w:szCs w:val="24"/>
        </w:rPr>
      </w:pPr>
      <w:r>
        <w:rPr>
          <w:rFonts w:ascii="Times New Roman" w:hAnsi="Times New Roman" w:cs="Times New Roman"/>
          <w:sz w:val="24"/>
          <w:szCs w:val="24"/>
        </w:rPr>
        <w:br w:type="page"/>
      </w:r>
    </w:p>
    <w:p>
      <w:pPr>
        <w:pStyle w:val="15"/>
        <w:rPr>
          <w:rFonts w:ascii="Times New Roman" w:hAnsi="Times New Roman" w:cs="Times New Roman"/>
        </w:rPr>
        <w:sectPr>
          <w:headerReference r:id="rId4" w:type="default"/>
          <w:footerReference r:id="rId6" w:type="default"/>
          <w:headerReference r:id="rId5" w:type="even"/>
          <w:footerReference r:id="rId7" w:type="even"/>
          <w:type w:val="continuous"/>
          <w:pgSz w:w="11906" w:h="16838"/>
          <w:pgMar w:top="1440" w:right="1588" w:bottom="1440" w:left="1588" w:header="851" w:footer="992" w:gutter="0"/>
          <w:pgNumType w:fmt="upperRoman" w:start="1"/>
          <w:cols w:space="425" w:num="1"/>
          <w:docGrid w:type="lines" w:linePitch="312" w:charSpace="0"/>
        </w:sectPr>
      </w:pPr>
      <w:bookmarkStart w:id="12" w:name="_Toc4442417"/>
    </w:p>
    <w:p>
      <w:pPr>
        <w:pStyle w:val="15"/>
        <w:rPr>
          <w:rFonts w:ascii="Times New Roman" w:hAnsi="Times New Roman" w:cs="Times New Roman"/>
        </w:rPr>
      </w:pPr>
      <w:bookmarkStart w:id="13" w:name="_Toc69843207"/>
      <w:bookmarkStart w:id="14" w:name="_Toc70085188"/>
      <w:bookmarkStart w:id="15" w:name="_Toc69564482"/>
      <w:bookmarkStart w:id="16" w:name="_Toc69843246"/>
      <w:bookmarkStart w:id="17" w:name="_Toc70084374"/>
      <w:r>
        <w:rPr>
          <w:rFonts w:ascii="Times New Roman" w:hAnsi="Times New Roman" w:cs="Times New Roman"/>
        </w:rPr>
        <w:t>Abstract</w:t>
      </w:r>
      <w:bookmarkEnd w:id="12"/>
      <w:bookmarkEnd w:id="13"/>
      <w:bookmarkEnd w:id="14"/>
      <w:bookmarkEnd w:id="15"/>
      <w:bookmarkEnd w:id="16"/>
      <w:bookmarkEnd w:id="17"/>
    </w:p>
    <w:p>
      <w:pPr>
        <w:spacing w:line="360" w:lineRule="auto"/>
        <w:ind w:firstLine="480" w:firstLineChars="200"/>
        <w:rPr>
          <w:rFonts w:ascii="Times New Roman" w:hAnsi="Times New Roman" w:cs="Times New Roman"/>
          <w:sz w:val="24"/>
          <w:szCs w:val="24"/>
        </w:rPr>
      </w:pPr>
      <w:r>
        <w:rPr>
          <w:rFonts w:ascii="Times New Roman" w:hAnsi="Times New Roman" w:cs="Times New Roman"/>
          <w:sz w:val="24"/>
          <w:szCs w:val="24"/>
        </w:rPr>
        <w:t>With the rapid development of modern science and technology, many fields have increasingly higher requirements for accurate displacement and vibration measurement. Laser self-mixing interference (SMI) technology is an emerging non-contact precision measurement technology. Its system has the advantages of single optical path structure, easy collimation, high sensitivity and direction identification, etc., which is favored by researchers. It has become an important means for high precision and wide range of displacement vibration measurement.</w:t>
      </w:r>
    </w:p>
    <w:p>
      <w:pPr>
        <w:pStyle w:val="52"/>
        <w:ind w:firstLine="480"/>
      </w:pPr>
      <w:r>
        <w:t>It is briefly introduced the historical background, concept and characteristics of SMI, and systematically described the theoretical research progress and application progress of SMI. Meanwhile, based on the equivalent model of F-P three-mirror cavity, the mathematical model of SMI is deduced and established. By using MATLAB software, we analyze and summarize the influence of the system model parameters on the laser output characteristics. Then, a vibration measurement system with a semiconductor laser as the light source was built, and PZT was taken as the external target to be measured for experimental research to verify the correctness of the theoretical simulation.</w:t>
      </w:r>
    </w:p>
    <w:p>
      <w:pPr>
        <w:pStyle w:val="52"/>
        <w:ind w:firstLine="480"/>
      </w:pPr>
      <w:r>
        <w:t>Based on the above research contents, we propose a new type of transmission phase modulation method, which effectively combines multiple reflection technology and EOM phase modulation technology. A series of simulations and experiments have proved that the introduction of multiple reflection structures in the EOM phase modulation system further improves the measurement accuracy of the system, and realizes a micro-displacement reconstruction far less than</w:t>
      </w:r>
      <w:r>
        <w:rPr>
          <w:position w:val="-6"/>
        </w:rPr>
        <w:object>
          <v:shape id="_x0000_i1026"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026" DrawAspect="Content" ObjectID="_1468075726" r:id="rId25">
            <o:LockedField>false</o:LockedField>
          </o:OLEObject>
        </w:object>
      </w:r>
      <w:r>
        <w:t>/2, thereby broadening the measurement range of the system. In the experiment, for the vibration with an amplitude of 44.2 nm, the reconstruction error is 2.1 nm.</w:t>
      </w:r>
    </w:p>
    <w:p>
      <w:pPr>
        <w:spacing w:line="360" w:lineRule="auto"/>
        <w:ind w:firstLine="480" w:firstLineChars="200"/>
        <w:rPr>
          <w:rFonts w:ascii="Times New Roman" w:hAnsi="Times New Roman" w:cs="Times New Roman"/>
          <w:sz w:val="24"/>
          <w:szCs w:val="24"/>
        </w:rPr>
      </w:pPr>
      <w:r>
        <w:rPr>
          <w:rFonts w:ascii="Times New Roman" w:hAnsi="Times New Roman" w:cs="Times New Roman"/>
          <w:sz w:val="24"/>
          <w:szCs w:val="24"/>
        </w:rPr>
        <w:t>In addition, we also proposed a new type of self-mixing interferometer based on the reflective phase modulation (RPM) method to achieve nanometer-scale micro-displacement reconstruction. Broaden harmonic components spectrum of the self-mixing signal is produced by employing a high frequency vibrating reflective mirror as the phase modulation device.</w:t>
      </w:r>
      <w:r>
        <w:rPr>
          <w:rFonts w:hint="eastAsia" w:ascii="Times New Roman" w:hAnsi="Times New Roman" w:cs="Times New Roman"/>
          <w:sz w:val="24"/>
          <w:szCs w:val="24"/>
        </w:rPr>
        <w:t xml:space="preserve"> </w:t>
      </w:r>
      <w:r>
        <w:rPr>
          <w:rFonts w:ascii="Times New Roman" w:hAnsi="Times New Roman" w:cs="Times New Roman"/>
          <w:sz w:val="24"/>
          <w:szCs w:val="24"/>
        </w:rPr>
        <w:t>The simulation results show that as the number of reflections increases, the reconstruction error will decrease accordingly. A series of experiments under different amplitudes show that the reconstruction error of this method is less than 10 nm. When the amplitude is 229 nm, the minimum measured error is 3 nm, which demonstrates the technical advantages and high performance of this method.</w:t>
      </w:r>
    </w:p>
    <w:p>
      <w:pPr>
        <w:spacing w:line="360" w:lineRule="auto"/>
        <w:ind w:firstLine="480" w:firstLineChars="200"/>
        <w:rPr>
          <w:rFonts w:ascii="Times New Roman" w:hAnsi="Times New Roman" w:cs="Times New Roman"/>
          <w:sz w:val="24"/>
          <w:szCs w:val="24"/>
        </w:rPr>
      </w:pPr>
    </w:p>
    <w:p>
      <w:pPr>
        <w:spacing w:line="360" w:lineRule="auto"/>
        <w:rPr>
          <w:rFonts w:ascii="Times New Roman" w:hAnsi="Times New Roman" w:cs="Times New Roman"/>
          <w:sz w:val="24"/>
          <w:szCs w:val="24"/>
        </w:rPr>
      </w:pPr>
      <w:r>
        <w:rPr>
          <w:rFonts w:ascii="Times New Roman" w:hAnsi="Times New Roman" w:cs="Times New Roman"/>
          <w:b/>
          <w:sz w:val="24"/>
          <w:szCs w:val="24"/>
        </w:rPr>
        <w:t xml:space="preserve">Keywords: </w:t>
      </w:r>
      <w:r>
        <w:rPr>
          <w:rFonts w:ascii="Times New Roman" w:hAnsi="Times New Roman" w:cs="Times New Roman"/>
          <w:sz w:val="24"/>
          <w:szCs w:val="24"/>
        </w:rPr>
        <w:t>Self-mixing interference; Phase modulation; Micro-displacement reconstruction</w:t>
      </w:r>
    </w:p>
    <w:p>
      <w:pPr>
        <w:spacing w:line="360" w:lineRule="auto"/>
        <w:ind w:firstLine="480" w:firstLineChars="200"/>
        <w:rPr>
          <w:rFonts w:ascii="Times New Roman" w:hAnsi="Times New Roman" w:cs="Times New Roman"/>
          <w:sz w:val="24"/>
          <w:szCs w:val="24"/>
        </w:rPr>
      </w:pPr>
    </w:p>
    <w:p>
      <w:pPr>
        <w:widowControl/>
        <w:jc w:val="left"/>
        <w:rPr>
          <w:rFonts w:ascii="Times New Roman" w:hAnsi="Times New Roman" w:cs="Times New Roman"/>
          <w:sz w:val="24"/>
          <w:szCs w:val="24"/>
        </w:rPr>
        <w:sectPr>
          <w:headerReference r:id="rId8" w:type="default"/>
          <w:type w:val="continuous"/>
          <w:pgSz w:w="11906" w:h="16838"/>
          <w:pgMar w:top="1440" w:right="1588" w:bottom="1440" w:left="1588" w:header="851" w:footer="992" w:gutter="0"/>
          <w:pgNumType w:fmt="upperRoman"/>
          <w:cols w:space="425" w:num="1"/>
          <w:docGrid w:type="lines" w:linePitch="312" w:charSpace="0"/>
        </w:sectPr>
      </w:pPr>
      <w:r>
        <w:rPr>
          <w:rFonts w:ascii="Times New Roman" w:hAnsi="Times New Roman" w:cs="Times New Roman"/>
          <w:sz w:val="24"/>
          <w:szCs w:val="24"/>
        </w:rPr>
        <w:br w:type="page"/>
      </w:r>
    </w:p>
    <w:sdt>
      <w:sdtPr>
        <w:rPr>
          <w:rFonts w:asciiTheme="minorHAnsi" w:hAnsiTheme="minorHAnsi" w:eastAsiaTheme="minorEastAsia" w:cstheme="minorBidi"/>
          <w:color w:val="auto"/>
          <w:kern w:val="2"/>
          <w:sz w:val="21"/>
          <w:szCs w:val="22"/>
          <w:lang w:val="zh-CN"/>
        </w:rPr>
        <w:id w:val="1388382791"/>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42"/>
            <w:spacing w:line="360" w:lineRule="auto"/>
            <w:jc w:val="center"/>
            <w:rPr>
              <w:rFonts w:ascii="黑体" w:hAnsi="黑体" w:eastAsia="黑体" w:cs="Times New Roman"/>
              <w:b/>
              <w:color w:val="auto"/>
              <w:sz w:val="30"/>
              <w:szCs w:val="30"/>
            </w:rPr>
          </w:pPr>
          <w:r>
            <w:rPr>
              <w:rFonts w:ascii="黑体" w:hAnsi="黑体" w:eastAsia="黑体" w:cs="Times New Roman"/>
              <w:b/>
              <w:color w:val="auto"/>
              <w:sz w:val="30"/>
              <w:szCs w:val="30"/>
              <w:lang w:val="zh-CN"/>
            </w:rPr>
            <w:t>目录</w:t>
          </w:r>
        </w:p>
        <w:p>
          <w:pPr>
            <w:pStyle w:val="12"/>
            <w:rPr>
              <w:rFonts w:eastAsiaTheme="minorEastAsia"/>
              <w:b w:val="0"/>
              <w:kern w:val="2"/>
              <w:sz w:val="21"/>
            </w:rPr>
          </w:pPr>
          <w:r>
            <w:fldChar w:fldCharType="begin"/>
          </w:r>
          <w:r>
            <w:instrText xml:space="preserve"> TOC \o "1-3" \h \z \u </w:instrText>
          </w:r>
          <w:r>
            <w:fldChar w:fldCharType="separate"/>
          </w:r>
          <w:r>
            <w:fldChar w:fldCharType="begin"/>
          </w:r>
          <w:r>
            <w:instrText xml:space="preserve"> HYPERLINK \l "_Toc70085187" </w:instrText>
          </w:r>
          <w:r>
            <w:fldChar w:fldCharType="separate"/>
          </w:r>
          <w:r>
            <w:rPr>
              <w:rStyle w:val="21"/>
              <w:color w:val="auto"/>
            </w:rPr>
            <w:t>摘要</w:t>
          </w:r>
          <w:r>
            <w:tab/>
          </w:r>
          <w:r>
            <w:fldChar w:fldCharType="begin"/>
          </w:r>
          <w:r>
            <w:instrText xml:space="preserve"> PAGEREF _Toc70085187 \h </w:instrText>
          </w:r>
          <w:r>
            <w:fldChar w:fldCharType="separate"/>
          </w:r>
          <w:r>
            <w:t>I</w:t>
          </w:r>
          <w:r>
            <w:fldChar w:fldCharType="end"/>
          </w:r>
          <w:r>
            <w:fldChar w:fldCharType="end"/>
          </w:r>
        </w:p>
        <w:p>
          <w:pPr>
            <w:pStyle w:val="12"/>
            <w:rPr>
              <w:rFonts w:eastAsiaTheme="minorEastAsia"/>
              <w:b w:val="0"/>
              <w:kern w:val="2"/>
              <w:sz w:val="21"/>
            </w:rPr>
          </w:pPr>
          <w:r>
            <w:fldChar w:fldCharType="begin"/>
          </w:r>
          <w:r>
            <w:instrText xml:space="preserve"> HYPERLINK \l "_Toc70085188" </w:instrText>
          </w:r>
          <w:r>
            <w:fldChar w:fldCharType="separate"/>
          </w:r>
          <w:r>
            <w:rPr>
              <w:rStyle w:val="21"/>
              <w:color w:val="auto"/>
            </w:rPr>
            <w:t>Abstract</w:t>
          </w:r>
          <w:r>
            <w:tab/>
          </w:r>
          <w:r>
            <w:fldChar w:fldCharType="begin"/>
          </w:r>
          <w:r>
            <w:instrText xml:space="preserve"> PAGEREF _Toc70085188 \h </w:instrText>
          </w:r>
          <w:r>
            <w:fldChar w:fldCharType="separate"/>
          </w:r>
          <w:r>
            <w:t>III</w:t>
          </w:r>
          <w:r>
            <w:fldChar w:fldCharType="end"/>
          </w:r>
          <w:r>
            <w:fldChar w:fldCharType="end"/>
          </w:r>
        </w:p>
        <w:p>
          <w:pPr>
            <w:pStyle w:val="12"/>
            <w:rPr>
              <w:rFonts w:eastAsiaTheme="minorEastAsia"/>
              <w:b w:val="0"/>
              <w:kern w:val="2"/>
              <w:sz w:val="21"/>
            </w:rPr>
          </w:pPr>
          <w:r>
            <w:fldChar w:fldCharType="begin"/>
          </w:r>
          <w:r>
            <w:instrText xml:space="preserve"> HYPERLINK \l "_Toc70085189" </w:instrText>
          </w:r>
          <w:r>
            <w:fldChar w:fldCharType="separate"/>
          </w:r>
          <w:r>
            <w:rPr>
              <w:rStyle w:val="21"/>
              <w:color w:val="auto"/>
            </w:rPr>
            <w:t>第一章 绪论</w:t>
          </w:r>
          <w:r>
            <w:tab/>
          </w:r>
          <w:r>
            <w:fldChar w:fldCharType="begin"/>
          </w:r>
          <w:r>
            <w:instrText xml:space="preserve"> PAGEREF _Toc70085189 \h </w:instrText>
          </w:r>
          <w:r>
            <w:fldChar w:fldCharType="separate"/>
          </w:r>
          <w:r>
            <w:t>1</w:t>
          </w:r>
          <w:r>
            <w:fldChar w:fldCharType="end"/>
          </w:r>
          <w: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"_Toc70085190" </w:instrText>
          </w:r>
          <w:r>
            <w:fldChar w:fldCharType="separate"/>
          </w:r>
          <w:r>
            <w:rPr>
              <w:rStyle w:val="21"/>
              <w:rFonts w:ascii="Times New Roman" w:hAnsi="Times New Roman"/>
              <w:color w:val="auto"/>
            </w:rPr>
            <w:t>1.1 激光自混合干涉的形成及特点</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_Toc70085190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"_Toc70085191" </w:instrText>
          </w:r>
          <w:r>
            <w:fldChar w:fldCharType="separate"/>
          </w:r>
          <w:r>
            <w:rPr>
              <w:rStyle w:val="21"/>
              <w:rFonts w:ascii="Times New Roman" w:hAnsi="Times New Roman"/>
              <w:color w:val="auto"/>
            </w:rPr>
            <w:t>1.2 激光自混合干涉理论研究进展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_Toc70085191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"_Toc70085192" </w:instrText>
          </w:r>
          <w:r>
            <w:fldChar w:fldCharType="separate"/>
          </w:r>
          <w:r>
            <w:rPr>
              <w:rStyle w:val="21"/>
              <w:rFonts w:ascii="Times New Roman" w:hAnsi="Times New Roman"/>
              <w:color w:val="auto"/>
            </w:rPr>
            <w:t>1.3 激光自混合干涉的应用进展</w:t>
          </w:r>
          <w:r>
            <w:rPr>
              <w:rFonts w:ascii="Times New Roman" w:hAnsi="Times New Roman"/>
            </w:rPr>
            <w:tab/>
          </w:r>
          <w:r>
            <w:rPr>
              <w:rFonts w:ascii="Times New Roman" w:hAnsi="Times New Roman"/>
            </w:rPr>
            <w:t>5</w:t>
          </w:r>
          <w:r>
            <w:rPr>
              <w:rFonts w:ascii="Times New Roman" w:hAnsi="Times New Roman"/>
            </w:rPr>
            <w:fldChar w:fldCharType="end"/>
          </w:r>
        </w:p>
        <w:p>
          <w:pPr>
            <w:pStyle w:val="6"/>
            <w:spacing w:line="360" w:lineRule="auto"/>
            <w:rPr>
              <w:rFonts w:ascii="Times New Roman" w:hAnsi="Times New Roman"/>
              <w:kern w:val="2"/>
              <w:sz w:val="21"/>
            </w:rPr>
          </w:pPr>
          <w:r>
            <w:fldChar w:fldCharType="begin"/>
          </w:r>
          <w:r>
            <w:instrText xml:space="preserve"> HYPERLINK \l "_Toc70085193" </w:instrText>
          </w:r>
          <w:r>
            <w:fldChar w:fldCharType="separate"/>
          </w:r>
          <w:r>
            <w:rPr>
              <w:rStyle w:val="21"/>
              <w:rFonts w:ascii="Times New Roman" w:hAnsi="Times New Roman"/>
              <w:color w:val="auto"/>
              <w:sz w:val="24"/>
              <w:szCs w:val="24"/>
            </w:rPr>
            <w:t>1.3.1 位移和振动测量</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_Toc70085193 \h </w:instrText>
          </w:r>
          <w:r>
            <w:rPr>
              <w:rFonts w:ascii="Times New Roman" w:hAnsi="Times New Roman"/>
              <w:sz w:val="24"/>
            </w:rPr>
            <w:fldChar w:fldCharType="separate"/>
          </w:r>
          <w:r>
            <w:rPr>
              <w:rFonts w:ascii="Times New Roman" w:hAnsi="Times New Roman"/>
              <w:sz w:val="24"/>
            </w:rPr>
            <w:t>6</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"_Toc70085194" </w:instrText>
          </w:r>
          <w:r>
            <w:fldChar w:fldCharType="separate"/>
          </w:r>
          <w:r>
            <w:rPr>
              <w:rStyle w:val="21"/>
              <w:rFonts w:ascii="Times New Roman" w:hAnsi="Times New Roman"/>
              <w:color w:val="auto"/>
              <w:sz w:val="24"/>
              <w:szCs w:val="24"/>
            </w:rPr>
            <w:t>1.3.2 绝对距离测量</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_Toc70085194 \h </w:instrText>
          </w:r>
          <w:r>
            <w:rPr>
              <w:rFonts w:ascii="Times New Roman" w:hAnsi="Times New Roman"/>
              <w:sz w:val="24"/>
            </w:rPr>
            <w:fldChar w:fldCharType="separate"/>
          </w:r>
          <w:r>
            <w:rPr>
              <w:rFonts w:ascii="Times New Roman" w:hAnsi="Times New Roman"/>
              <w:sz w:val="24"/>
            </w:rPr>
            <w:t>7</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"_Toc70085195" </w:instrText>
          </w:r>
          <w:r>
            <w:fldChar w:fldCharType="separate"/>
          </w:r>
          <w:r>
            <w:rPr>
              <w:rStyle w:val="21"/>
              <w:rFonts w:ascii="Times New Roman" w:hAnsi="Times New Roman"/>
              <w:color w:val="auto"/>
            </w:rPr>
            <w:t xml:space="preserve">1.3.3 </w:t>
          </w:r>
          <w:r>
            <w:rPr>
              <w:rStyle w:val="21"/>
              <w:rFonts w:ascii="Times New Roman" w:hAnsi="Times New Roman"/>
              <w:color w:val="auto"/>
              <w:sz w:val="24"/>
              <w:szCs w:val="24"/>
            </w:rPr>
            <w:t>速度测量</w:t>
          </w:r>
          <w:r>
            <w:rPr>
              <w:rFonts w:ascii="Times New Roman" w:hAnsi="Times New Roman"/>
            </w:rPr>
            <w:tab/>
          </w:r>
          <w:r>
            <w:rPr>
              <w:rFonts w:ascii="Times New Roman" w:hAnsi="Times New Roman"/>
              <w:sz w:val="24"/>
            </w:rPr>
            <w:t>8</w:t>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"_Toc70085196" </w:instrText>
          </w:r>
          <w:r>
            <w:fldChar w:fldCharType="separate"/>
          </w:r>
          <w:r>
            <w:rPr>
              <w:rStyle w:val="21"/>
              <w:rFonts w:ascii="Times New Roman" w:hAnsi="Times New Roman"/>
              <w:color w:val="auto"/>
            </w:rPr>
            <w:t xml:space="preserve">1.3.4 </w:t>
          </w:r>
          <w:r>
            <w:rPr>
              <w:rStyle w:val="21"/>
              <w:rFonts w:ascii="Times New Roman" w:hAnsi="Times New Roman"/>
              <w:color w:val="auto"/>
              <w:sz w:val="24"/>
              <w:szCs w:val="24"/>
            </w:rPr>
            <w:t>其他应用</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_Toc70085196 \h </w:instrText>
          </w:r>
          <w:r>
            <w:rPr>
              <w:rFonts w:ascii="Times New Roman" w:hAnsi="Times New Roman"/>
              <w:sz w:val="24"/>
            </w:rPr>
            <w:fldChar w:fldCharType="separate"/>
          </w:r>
          <w:r>
            <w:rPr>
              <w:rFonts w:ascii="Times New Roman" w:hAnsi="Times New Roman"/>
              <w:sz w:val="24"/>
            </w:rPr>
            <w:t>10</w:t>
          </w:r>
          <w:r>
            <w:rPr>
              <w:rFonts w:ascii="Times New Roman" w:hAnsi="Times New Roman"/>
              <w:sz w:val="24"/>
            </w:rPr>
            <w:fldChar w:fldCharType="end"/>
          </w:r>
          <w:r>
            <w:rPr>
              <w:rFonts w:ascii="Times New Roman" w:hAnsi="Times New Roman"/>
              <w:sz w:val="24"/>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"_Toc70085197" </w:instrText>
          </w:r>
          <w:r>
            <w:fldChar w:fldCharType="separate"/>
          </w:r>
          <w:r>
            <w:rPr>
              <w:rStyle w:val="21"/>
              <w:rFonts w:ascii="Times New Roman" w:hAnsi="Times New Roman"/>
              <w:color w:val="auto"/>
            </w:rPr>
            <w:t>1.4 本文主要工作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_Toc70085197 \h </w:instrText>
          </w:r>
          <w:r>
            <w:rPr>
              <w:rFonts w:ascii="Times New Roman" w:hAnsi="Times New Roman"/>
            </w:rPr>
            <w:fldChar w:fldCharType="separate"/>
          </w:r>
          <w:r>
            <w:rPr>
              <w:rFonts w:ascii="Times New Roman" w:hAnsi="Times New Roman"/>
            </w:rPr>
            <w:t>11</w:t>
          </w:r>
          <w:r>
            <w:rPr>
              <w:rFonts w:ascii="Times New Roman" w:hAnsi="Times New Roman"/>
            </w:rPr>
            <w:fldChar w:fldCharType="end"/>
          </w:r>
          <w:r>
            <w:rPr>
              <w:rFonts w:ascii="Times New Roman" w:hAnsi="Times New Roman"/>
            </w:rPr>
            <w:fldChar w:fldCharType="end"/>
          </w:r>
        </w:p>
        <w:p>
          <w:pPr>
            <w:pStyle w:val="12"/>
            <w:rPr>
              <w:rFonts w:eastAsiaTheme="minorEastAsia"/>
              <w:b w:val="0"/>
              <w:kern w:val="2"/>
              <w:sz w:val="21"/>
            </w:rPr>
          </w:pPr>
          <w:r>
            <w:fldChar w:fldCharType="begin"/>
          </w:r>
          <w:r>
            <w:instrText xml:space="preserve"> HYPERLINK \l "_Toc70085198" </w:instrText>
          </w:r>
          <w:r>
            <w:fldChar w:fldCharType="separate"/>
          </w:r>
          <w:r>
            <w:rPr>
              <w:rStyle w:val="21"/>
              <w:color w:val="auto"/>
            </w:rPr>
            <w:t>第二章 激光自混合干涉的理论研究及实验分析</w:t>
          </w:r>
          <w:r>
            <w:tab/>
          </w:r>
          <w:r>
            <w:fldChar w:fldCharType="begin"/>
          </w:r>
          <w:r>
            <w:instrText xml:space="preserve"> PAGEREF _Toc70085198 \h </w:instrText>
          </w:r>
          <w:r>
            <w:fldChar w:fldCharType="separate"/>
          </w:r>
          <w:r>
            <w:t>13</w:t>
          </w:r>
          <w:r>
            <w:fldChar w:fldCharType="end"/>
          </w:r>
          <w: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"_Toc70085199" </w:instrText>
          </w:r>
          <w:r>
            <w:fldChar w:fldCharType="separate"/>
          </w:r>
          <w:r>
            <w:rPr>
              <w:rStyle w:val="21"/>
              <w:rFonts w:ascii="Times New Roman" w:hAnsi="Times New Roman"/>
              <w:color w:val="auto"/>
            </w:rPr>
            <w:t>2.1 激光自混合干涉的理论基础</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_Toc70085199 \h </w:instrText>
          </w:r>
          <w:r>
            <w:rPr>
              <w:rFonts w:ascii="Times New Roman" w:hAnsi="Times New Roman"/>
            </w:rPr>
            <w:fldChar w:fldCharType="separate"/>
          </w:r>
          <w:r>
            <w:rPr>
              <w:rFonts w:ascii="Times New Roman" w:hAnsi="Times New Roman"/>
            </w:rPr>
            <w:t>13</w:t>
          </w:r>
          <w:r>
            <w:rPr>
              <w:rFonts w:ascii="Times New Roman" w:hAnsi="Times New Roman"/>
            </w:rPr>
            <w:fldChar w:fldCharType="end"/>
          </w:r>
          <w:r>
            <w:rPr>
              <w:rFonts w:ascii="Times New Roman" w:hAnsi="Times New Roman"/>
            </w:rPr>
            <w:fldChar w:fldCharType="end"/>
          </w:r>
        </w:p>
        <w:p>
          <w:pPr>
            <w:pStyle w:val="6"/>
            <w:spacing w:line="360" w:lineRule="auto"/>
            <w:rPr>
              <w:rFonts w:ascii="Times New Roman" w:hAnsi="Times New Roman"/>
              <w:kern w:val="2"/>
              <w:sz w:val="21"/>
            </w:rPr>
          </w:pPr>
          <w:r>
            <w:fldChar w:fldCharType="begin"/>
          </w:r>
          <w:r>
            <w:instrText xml:space="preserve"> HYPERLINK \l "_Toc70085200" </w:instrText>
          </w:r>
          <w:r>
            <w:fldChar w:fldCharType="separate"/>
          </w:r>
          <w:r>
            <w:rPr>
              <w:rStyle w:val="21"/>
              <w:rFonts w:ascii="Times New Roman" w:hAnsi="Times New Roman"/>
              <w:color w:val="auto"/>
              <w:sz w:val="24"/>
            </w:rPr>
            <w:t xml:space="preserve">2.1.1 </w:t>
          </w:r>
          <w:r>
            <w:rPr>
              <w:rStyle w:val="21"/>
              <w:rFonts w:ascii="Times New Roman" w:hAnsi="Times New Roman"/>
              <w:color w:val="auto"/>
              <w:sz w:val="24"/>
              <w:szCs w:val="24"/>
            </w:rPr>
            <w:t>三镜腔理论分析</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_Toc70085200 \h </w:instrText>
          </w:r>
          <w:r>
            <w:rPr>
              <w:rFonts w:ascii="Times New Roman" w:hAnsi="Times New Roman"/>
              <w:sz w:val="24"/>
            </w:rPr>
            <w:fldChar w:fldCharType="separate"/>
          </w:r>
          <w:r>
            <w:rPr>
              <w:rFonts w:ascii="Times New Roman" w:hAnsi="Times New Roman"/>
              <w:sz w:val="24"/>
            </w:rPr>
            <w:t>13</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"_Toc70085201" </w:instrText>
          </w:r>
          <w:r>
            <w:fldChar w:fldCharType="separate"/>
          </w:r>
          <w:r>
            <w:rPr>
              <w:rStyle w:val="21"/>
              <w:rFonts w:ascii="Times New Roman" w:hAnsi="Times New Roman"/>
              <w:bCs/>
              <w:color w:val="auto"/>
              <w:sz w:val="24"/>
            </w:rPr>
            <w:t>2.1</w:t>
          </w:r>
          <w:r>
            <w:rPr>
              <w:rStyle w:val="21"/>
              <w:rFonts w:ascii="Times New Roman" w:hAnsi="Times New Roman"/>
              <w:color w:val="auto"/>
              <w:sz w:val="24"/>
            </w:rPr>
            <w:t xml:space="preserve">.2 </w:t>
          </w:r>
          <w:r>
            <w:rPr>
              <w:rStyle w:val="21"/>
              <w:rFonts w:ascii="Times New Roman" w:hAnsi="Times New Roman"/>
              <w:color w:val="auto"/>
              <w:sz w:val="24"/>
              <w:szCs w:val="24"/>
            </w:rPr>
            <w:t>数学模型的建立</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_Toc70085201 \h </w:instrText>
          </w:r>
          <w:r>
            <w:rPr>
              <w:rFonts w:ascii="Times New Roman" w:hAnsi="Times New Roman"/>
              <w:sz w:val="24"/>
            </w:rPr>
            <w:fldChar w:fldCharType="separate"/>
          </w:r>
          <w:r>
            <w:rPr>
              <w:rFonts w:ascii="Times New Roman" w:hAnsi="Times New Roman"/>
              <w:sz w:val="24"/>
            </w:rPr>
            <w:t>18</w:t>
          </w:r>
          <w:r>
            <w:rPr>
              <w:rFonts w:ascii="Times New Roman" w:hAnsi="Times New Roman"/>
              <w:sz w:val="24"/>
            </w:rPr>
            <w:fldChar w:fldCharType="end"/>
          </w:r>
          <w:r>
            <w:rPr>
              <w:rFonts w:ascii="Times New Roman" w:hAnsi="Times New Roman"/>
              <w:sz w:val="24"/>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"_Toc70085202" </w:instrText>
          </w:r>
          <w:r>
            <w:fldChar w:fldCharType="separate"/>
          </w:r>
          <w:r>
            <w:rPr>
              <w:rStyle w:val="21"/>
              <w:rFonts w:ascii="Times New Roman" w:hAnsi="Times New Roman"/>
              <w:color w:val="auto"/>
            </w:rPr>
            <w:t>2.2 仿真分析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_Toc70085202 \h </w:instrText>
          </w:r>
          <w:r>
            <w:rPr>
              <w:rFonts w:ascii="Times New Roman" w:hAnsi="Times New Roman"/>
            </w:rPr>
            <w:fldChar w:fldCharType="separate"/>
          </w:r>
          <w:r>
            <w:rPr>
              <w:rFonts w:ascii="Times New Roman" w:hAnsi="Times New Roman"/>
            </w:rPr>
            <w:t>19</w:t>
          </w:r>
          <w:r>
            <w:rPr>
              <w:rFonts w:ascii="Times New Roman" w:hAnsi="Times New Roman"/>
            </w:rPr>
            <w:fldChar w:fldCharType="end"/>
          </w:r>
          <w:r>
            <w:rPr>
              <w:rFonts w:ascii="Times New Roman" w:hAnsi="Times New Roman"/>
            </w:rPr>
            <w:fldChar w:fldCharType="end"/>
          </w:r>
        </w:p>
        <w:p>
          <w:pPr>
            <w:pStyle w:val="6"/>
            <w:spacing w:line="360" w:lineRule="auto"/>
            <w:rPr>
              <w:rFonts w:ascii="Times New Roman" w:hAnsi="Times New Roman"/>
              <w:kern w:val="2"/>
              <w:sz w:val="21"/>
            </w:rPr>
          </w:pPr>
          <w:r>
            <w:fldChar w:fldCharType="begin"/>
          </w:r>
          <w:r>
            <w:instrText xml:space="preserve"> HYPERLINK \l "_Toc70085203" </w:instrText>
          </w:r>
          <w:r>
            <w:fldChar w:fldCharType="separate"/>
          </w:r>
          <w:r>
            <w:rPr>
              <w:rStyle w:val="21"/>
              <w:rFonts w:ascii="Times New Roman" w:hAnsi="Times New Roman"/>
              <w:color w:val="auto"/>
              <w:sz w:val="24"/>
            </w:rPr>
            <w:t xml:space="preserve">2.2.1 </w:t>
          </w:r>
          <w:r>
            <w:rPr>
              <w:rStyle w:val="21"/>
              <w:rFonts w:ascii="Times New Roman" w:hAnsi="Times New Roman"/>
              <w:color w:val="auto"/>
              <w:sz w:val="24"/>
              <w:szCs w:val="24"/>
            </w:rPr>
            <w:t>反馈强度因子</w:t>
          </w:r>
          <w:r>
            <w:rPr>
              <w:rStyle w:val="21"/>
              <w:rFonts w:ascii="Times New Roman" w:hAnsi="Times New Roman"/>
              <w:i/>
              <w:color w:val="auto"/>
              <w:sz w:val="24"/>
              <w:szCs w:val="24"/>
            </w:rPr>
            <w:t>C</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_Toc70085203 \h </w:instrText>
          </w:r>
          <w:r>
            <w:rPr>
              <w:rFonts w:ascii="Times New Roman" w:hAnsi="Times New Roman"/>
              <w:sz w:val="24"/>
            </w:rPr>
            <w:fldChar w:fldCharType="separate"/>
          </w:r>
          <w:r>
            <w:rPr>
              <w:rFonts w:ascii="Times New Roman" w:hAnsi="Times New Roman"/>
              <w:sz w:val="24"/>
            </w:rPr>
            <w:t>20</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"_Toc70085204" </w:instrText>
          </w:r>
          <w:r>
            <w:fldChar w:fldCharType="separate"/>
          </w:r>
          <w:r>
            <w:rPr>
              <w:rStyle w:val="21"/>
              <w:rFonts w:ascii="Times New Roman" w:hAnsi="Times New Roman"/>
              <w:color w:val="auto"/>
              <w:sz w:val="24"/>
            </w:rPr>
            <w:t xml:space="preserve">2.2.2 </w:t>
          </w:r>
          <w:r>
            <w:rPr>
              <w:rStyle w:val="21"/>
              <w:rFonts w:ascii="Times New Roman" w:hAnsi="Times New Roman"/>
              <w:color w:val="auto"/>
              <w:sz w:val="24"/>
              <w:szCs w:val="24"/>
            </w:rPr>
            <w:t>线宽展宽因子</w:t>
          </w:r>
          <w:r>
            <w:rPr>
              <w:rStyle w:val="21"/>
              <w:rFonts w:ascii="Times New Roman" w:hAnsi="Times New Roman"/>
              <w:i/>
              <w:color w:val="auto"/>
              <w:sz w:val="24"/>
              <w:szCs w:val="24"/>
            </w:rPr>
            <w:t>α</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_Toc70085204 \h </w:instrText>
          </w:r>
          <w:r>
            <w:rPr>
              <w:rFonts w:ascii="Times New Roman" w:hAnsi="Times New Roman"/>
              <w:sz w:val="24"/>
            </w:rPr>
            <w:fldChar w:fldCharType="separate"/>
          </w:r>
          <w:r>
            <w:rPr>
              <w:rFonts w:ascii="Times New Roman" w:hAnsi="Times New Roman"/>
              <w:sz w:val="24"/>
            </w:rPr>
            <w:t>23</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"_Toc70085205" </w:instrText>
          </w:r>
          <w:r>
            <w:fldChar w:fldCharType="separate"/>
          </w:r>
          <w:r>
            <w:rPr>
              <w:rStyle w:val="21"/>
              <w:rFonts w:ascii="Times New Roman" w:hAnsi="Times New Roman"/>
              <w:color w:val="auto"/>
              <w:sz w:val="24"/>
            </w:rPr>
            <w:t xml:space="preserve">2.2.3 </w:t>
          </w:r>
          <w:r>
            <w:rPr>
              <w:rStyle w:val="21"/>
              <w:rFonts w:ascii="Times New Roman" w:hAnsi="Times New Roman"/>
              <w:color w:val="auto"/>
              <w:sz w:val="24"/>
              <w:szCs w:val="24"/>
            </w:rPr>
            <w:t>外腔相位</w:t>
          </w:r>
          <w:r>
            <w:rPr>
              <w:rFonts w:ascii="Times New Roman" w:hAnsi="Times New Roman"/>
              <w:position w:val="-12"/>
              <w:sz w:val="24"/>
              <w:szCs w:val="24"/>
            </w:rPr>
            <w:object>
              <v:shape id="_x0000_i1027" o:spt="75" type="#_x0000_t75" style="height:17.25pt;width:13.5pt;" o:ole="t" filled="f" o:preferrelative="t" stroked="f" coordsize="21600,21600">
                <v:path/>
                <v:fill on="f" focussize="0,0"/>
                <v:stroke on="f" joinstyle="miter"/>
                <v:imagedata r:id="rId27" o:title=""/>
                <o:lock v:ext="edit" aspectratio="t"/>
                <w10:wrap type="none"/>
                <w10:anchorlock/>
              </v:shape>
              <o:OLEObject Type="Embed" ProgID="Equation.DSMT4" ShapeID="_x0000_i1027" DrawAspect="Content" ObjectID="_1468075727" r:id="rId26">
                <o:LockedField>false</o:LockedField>
              </o:OLEObject>
            </w:objec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_Toc70085205 \h </w:instrText>
          </w:r>
          <w:r>
            <w:rPr>
              <w:rFonts w:ascii="Times New Roman" w:hAnsi="Times New Roman"/>
              <w:sz w:val="24"/>
            </w:rPr>
            <w:fldChar w:fldCharType="separate"/>
          </w:r>
          <w:r>
            <w:rPr>
              <w:rFonts w:ascii="Times New Roman" w:hAnsi="Times New Roman"/>
              <w:sz w:val="24"/>
            </w:rPr>
            <w:t>24</w:t>
          </w:r>
          <w:r>
            <w:rPr>
              <w:rFonts w:ascii="Times New Roman" w:hAnsi="Times New Roman"/>
              <w:sz w:val="24"/>
            </w:rPr>
            <w:fldChar w:fldCharType="end"/>
          </w:r>
          <w:r>
            <w:rPr>
              <w:rFonts w:ascii="Times New Roman" w:hAnsi="Times New Roman"/>
              <w:sz w:val="24"/>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"_Toc70085206" </w:instrText>
          </w:r>
          <w:r>
            <w:fldChar w:fldCharType="separate"/>
          </w:r>
          <w:r>
            <w:rPr>
              <w:rStyle w:val="21"/>
              <w:rFonts w:ascii="Times New Roman" w:hAnsi="Times New Roman"/>
              <w:color w:val="auto"/>
            </w:rPr>
            <w:t>2.3 实验分析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_Toc70085206 \h </w:instrText>
          </w:r>
          <w:r>
            <w:rPr>
              <w:rFonts w:ascii="Times New Roman" w:hAnsi="Times New Roman"/>
            </w:rPr>
            <w:fldChar w:fldCharType="separate"/>
          </w:r>
          <w:r>
            <w:rPr>
              <w:rFonts w:ascii="Times New Roman" w:hAnsi="Times New Roman"/>
            </w:rPr>
            <w:t>26</w:t>
          </w:r>
          <w:r>
            <w:rPr>
              <w:rFonts w:ascii="Times New Roman" w:hAnsi="Times New Roman"/>
            </w:rPr>
            <w:fldChar w:fldCharType="end"/>
          </w:r>
          <w:r>
            <w:rPr>
              <w:rFonts w:ascii="Times New Roman" w:hAnsi="Times New Roman"/>
            </w:rPr>
            <w:fldChar w:fldCharType="end"/>
          </w:r>
        </w:p>
        <w:p>
          <w:pPr>
            <w:pStyle w:val="6"/>
            <w:spacing w:line="360" w:lineRule="auto"/>
            <w:rPr>
              <w:rFonts w:ascii="Times New Roman" w:hAnsi="Times New Roman"/>
              <w:kern w:val="2"/>
              <w:sz w:val="21"/>
            </w:rPr>
          </w:pPr>
          <w:r>
            <w:fldChar w:fldCharType="begin"/>
          </w:r>
          <w:r>
            <w:instrText xml:space="preserve"> HYPERLINK \l "_Toc70085207" </w:instrText>
          </w:r>
          <w:r>
            <w:fldChar w:fldCharType="separate"/>
          </w:r>
          <w:r>
            <w:rPr>
              <w:rStyle w:val="21"/>
              <w:rFonts w:ascii="Times New Roman" w:hAnsi="Times New Roman"/>
              <w:color w:val="auto"/>
              <w:sz w:val="24"/>
            </w:rPr>
            <w:t xml:space="preserve">2.3.1 </w:t>
          </w:r>
          <w:r>
            <w:rPr>
              <w:rStyle w:val="21"/>
              <w:rFonts w:ascii="Times New Roman" w:hAnsi="Times New Roman"/>
              <w:color w:val="auto"/>
              <w:sz w:val="24"/>
              <w:szCs w:val="24"/>
            </w:rPr>
            <w:t>实验系统结构</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_Toc70085207 \h </w:instrText>
          </w:r>
          <w:r>
            <w:rPr>
              <w:rFonts w:ascii="Times New Roman" w:hAnsi="Times New Roman"/>
              <w:sz w:val="24"/>
            </w:rPr>
            <w:fldChar w:fldCharType="separate"/>
          </w:r>
          <w:r>
            <w:rPr>
              <w:rFonts w:ascii="Times New Roman" w:hAnsi="Times New Roman"/>
              <w:sz w:val="24"/>
            </w:rPr>
            <w:t>26</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"_Toc70085208" </w:instrText>
          </w:r>
          <w:r>
            <w:fldChar w:fldCharType="separate"/>
          </w:r>
          <w:r>
            <w:rPr>
              <w:rStyle w:val="21"/>
              <w:rFonts w:ascii="Times New Roman" w:hAnsi="Times New Roman"/>
              <w:color w:val="auto"/>
              <w:sz w:val="24"/>
            </w:rPr>
            <w:t xml:space="preserve">2.3.2 </w:t>
          </w:r>
          <w:r>
            <w:rPr>
              <w:rStyle w:val="21"/>
              <w:rFonts w:ascii="Times New Roman" w:hAnsi="Times New Roman"/>
              <w:color w:val="auto"/>
              <w:sz w:val="24"/>
              <w:szCs w:val="24"/>
            </w:rPr>
            <w:t>实验与结果分析</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_Toc70085208 \h </w:instrText>
          </w:r>
          <w:r>
            <w:rPr>
              <w:rFonts w:ascii="Times New Roman" w:hAnsi="Times New Roman"/>
              <w:sz w:val="24"/>
            </w:rPr>
            <w:fldChar w:fldCharType="separate"/>
          </w:r>
          <w:r>
            <w:rPr>
              <w:rFonts w:ascii="Times New Roman" w:hAnsi="Times New Roman"/>
              <w:sz w:val="24"/>
            </w:rPr>
            <w:t>28</w:t>
          </w:r>
          <w:r>
            <w:rPr>
              <w:rFonts w:ascii="Times New Roman" w:hAnsi="Times New Roman"/>
              <w:sz w:val="24"/>
            </w:rPr>
            <w:fldChar w:fldCharType="end"/>
          </w:r>
          <w:r>
            <w:rPr>
              <w:rFonts w:ascii="Times New Roman" w:hAnsi="Times New Roman"/>
              <w:sz w:val="24"/>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"_Toc70085209" </w:instrText>
          </w:r>
          <w:r>
            <w:fldChar w:fldCharType="separate"/>
          </w:r>
          <w:r>
            <w:rPr>
              <w:rStyle w:val="21"/>
              <w:rFonts w:ascii="Times New Roman" w:hAnsi="Times New Roman"/>
              <w:color w:val="auto"/>
            </w:rPr>
            <w:t>2.4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_Toc70085209 \h </w:instrText>
          </w:r>
          <w:r>
            <w:rPr>
              <w:rFonts w:ascii="Times New Roman" w:hAnsi="Times New Roman"/>
            </w:rPr>
            <w:fldChar w:fldCharType="separate"/>
          </w:r>
          <w:r>
            <w:rPr>
              <w:rFonts w:ascii="Times New Roman" w:hAnsi="Times New Roman"/>
            </w:rPr>
            <w:t>31</w:t>
          </w:r>
          <w:r>
            <w:rPr>
              <w:rFonts w:ascii="Times New Roman" w:hAnsi="Times New Roman"/>
            </w:rPr>
            <w:fldChar w:fldCharType="end"/>
          </w:r>
          <w:r>
            <w:rPr>
              <w:rFonts w:ascii="Times New Roman" w:hAnsi="Times New Roman"/>
            </w:rPr>
            <w:fldChar w:fldCharType="end"/>
          </w:r>
        </w:p>
        <w:p>
          <w:pPr>
            <w:pStyle w:val="12"/>
            <w:rPr>
              <w:rFonts w:eastAsiaTheme="minorEastAsia"/>
              <w:b w:val="0"/>
              <w:kern w:val="2"/>
              <w:sz w:val="21"/>
            </w:rPr>
          </w:pPr>
          <w:r>
            <w:fldChar w:fldCharType="begin"/>
          </w:r>
          <w:r>
            <w:instrText xml:space="preserve"> HYPERLINK \l "_Toc70085210" </w:instrText>
          </w:r>
          <w:r>
            <w:fldChar w:fldCharType="separate"/>
          </w:r>
          <w:r>
            <w:rPr>
              <w:rStyle w:val="21"/>
              <w:color w:val="auto"/>
            </w:rPr>
            <w:t>第三章 基于透射式相位调制的自混合干涉测量</w:t>
          </w:r>
          <w:r>
            <w:tab/>
          </w:r>
          <w:r>
            <w:fldChar w:fldCharType="begin"/>
          </w:r>
          <w:r>
            <w:instrText xml:space="preserve"> PAGEREF _Toc70085210 \h </w:instrText>
          </w:r>
          <w:r>
            <w:fldChar w:fldCharType="separate"/>
          </w:r>
          <w:r>
            <w:t>33</w:t>
          </w:r>
          <w:r>
            <w:fldChar w:fldCharType="end"/>
          </w:r>
          <w: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"_Toc70085211" </w:instrText>
          </w:r>
          <w:r>
            <w:fldChar w:fldCharType="separate"/>
          </w:r>
          <w:r>
            <w:rPr>
              <w:rStyle w:val="21"/>
              <w:rFonts w:ascii="Times New Roman" w:hAnsi="Times New Roman"/>
              <w:color w:val="auto"/>
            </w:rPr>
            <w:t>3.1 研究背景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_Toc70085211 \h </w:instrText>
          </w:r>
          <w:r>
            <w:rPr>
              <w:rFonts w:ascii="Times New Roman" w:hAnsi="Times New Roman"/>
            </w:rPr>
            <w:fldChar w:fldCharType="separate"/>
          </w:r>
          <w:r>
            <w:rPr>
              <w:rFonts w:ascii="Times New Roman" w:hAnsi="Times New Roman"/>
            </w:rPr>
            <w:t>33</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"_Toc70085212" </w:instrText>
          </w:r>
          <w:r>
            <w:fldChar w:fldCharType="separate"/>
          </w:r>
          <w:r>
            <w:rPr>
              <w:rStyle w:val="21"/>
              <w:rFonts w:ascii="Times New Roman" w:hAnsi="Times New Roman"/>
              <w:color w:val="auto"/>
            </w:rPr>
            <w:t>3.2 理论推导与仿真分析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_Toc70085212 \h </w:instrText>
          </w:r>
          <w:r>
            <w:rPr>
              <w:rFonts w:ascii="Times New Roman" w:hAnsi="Times New Roman"/>
            </w:rPr>
            <w:fldChar w:fldCharType="separate"/>
          </w:r>
          <w:r>
            <w:rPr>
              <w:rFonts w:ascii="Times New Roman" w:hAnsi="Times New Roman"/>
            </w:rPr>
            <w:t>34</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"_Toc70085213" </w:instrText>
          </w:r>
          <w:r>
            <w:fldChar w:fldCharType="separate"/>
          </w:r>
          <w:r>
            <w:rPr>
              <w:rStyle w:val="21"/>
              <w:rFonts w:ascii="Times New Roman" w:hAnsi="Times New Roman"/>
              <w:color w:val="auto"/>
            </w:rPr>
            <w:t>3.3 实验与结果分析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_Toc70085213 \h </w:instrText>
          </w:r>
          <w:r>
            <w:rPr>
              <w:rFonts w:ascii="Times New Roman" w:hAnsi="Times New Roman"/>
            </w:rPr>
            <w:fldChar w:fldCharType="separate"/>
          </w:r>
          <w:r>
            <w:rPr>
              <w:rFonts w:ascii="Times New Roman" w:hAnsi="Times New Roman"/>
            </w:rPr>
            <w:t>47</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"_Toc70085214" </w:instrText>
          </w:r>
          <w:r>
            <w:fldChar w:fldCharType="separate"/>
          </w:r>
          <w:r>
            <w:rPr>
              <w:rStyle w:val="21"/>
              <w:rFonts w:ascii="Times New Roman" w:hAnsi="Times New Roman"/>
              <w:color w:val="auto"/>
            </w:rPr>
            <w:t>3.4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_Toc70085214 \h </w:instrText>
          </w:r>
          <w:r>
            <w:rPr>
              <w:rFonts w:ascii="Times New Roman" w:hAnsi="Times New Roman"/>
            </w:rPr>
            <w:fldChar w:fldCharType="separate"/>
          </w:r>
          <w:r>
            <w:rPr>
              <w:rFonts w:ascii="Times New Roman" w:hAnsi="Times New Roman"/>
            </w:rPr>
            <w:t>55</w:t>
          </w:r>
          <w:r>
            <w:rPr>
              <w:rFonts w:ascii="Times New Roman" w:hAnsi="Times New Roman"/>
            </w:rPr>
            <w:fldChar w:fldCharType="end"/>
          </w:r>
          <w:r>
            <w:rPr>
              <w:rFonts w:ascii="Times New Roman" w:hAnsi="Times New Roman"/>
            </w:rPr>
            <w:fldChar w:fldCharType="end"/>
          </w:r>
        </w:p>
        <w:p>
          <w:pPr>
            <w:pStyle w:val="12"/>
            <w:rPr>
              <w:rFonts w:eastAsiaTheme="minorEastAsia"/>
              <w:b w:val="0"/>
              <w:kern w:val="2"/>
              <w:sz w:val="21"/>
            </w:rPr>
          </w:pPr>
          <w:r>
            <w:fldChar w:fldCharType="begin"/>
          </w:r>
          <w:r>
            <w:instrText xml:space="preserve"> HYPERLINK \l "_Toc70085215" </w:instrText>
          </w:r>
          <w:r>
            <w:fldChar w:fldCharType="separate"/>
          </w:r>
          <w:r>
            <w:rPr>
              <w:rStyle w:val="21"/>
              <w:color w:val="auto"/>
            </w:rPr>
            <w:t>第四章 基于反射式相位调制的自混合干涉测量</w:t>
          </w:r>
          <w:r>
            <w:tab/>
          </w:r>
          <w:r>
            <w:fldChar w:fldCharType="begin"/>
          </w:r>
          <w:r>
            <w:instrText xml:space="preserve"> PAGEREF _Toc70085215 \h </w:instrText>
          </w:r>
          <w:r>
            <w:fldChar w:fldCharType="separate"/>
          </w:r>
          <w:r>
            <w:t>57</w:t>
          </w:r>
          <w:r>
            <w:fldChar w:fldCharType="end"/>
          </w:r>
          <w: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"_Toc70085216" </w:instrText>
          </w:r>
          <w:r>
            <w:fldChar w:fldCharType="separate"/>
          </w:r>
          <w:r>
            <w:rPr>
              <w:rStyle w:val="21"/>
              <w:rFonts w:ascii="Times New Roman" w:hAnsi="Times New Roman"/>
              <w:color w:val="auto"/>
            </w:rPr>
            <w:t>4.1 研究背景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_Toc70085216 \h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"_Toc70085217" </w:instrText>
          </w:r>
          <w:r>
            <w:fldChar w:fldCharType="separate"/>
          </w:r>
          <w:r>
            <w:rPr>
              <w:rStyle w:val="21"/>
              <w:rFonts w:ascii="Times New Roman" w:hAnsi="Times New Roman"/>
              <w:color w:val="auto"/>
            </w:rPr>
            <w:t>4.2 反射式相位调制理论</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_Toc70085217 \h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"_Toc70085218" </w:instrText>
          </w:r>
          <w:r>
            <w:fldChar w:fldCharType="separate"/>
          </w:r>
          <w:r>
            <w:rPr>
              <w:rStyle w:val="21"/>
              <w:rFonts w:ascii="Times New Roman" w:hAnsi="Times New Roman"/>
              <w:color w:val="auto"/>
            </w:rPr>
            <w:t>4.3 仿真分析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_Toc70085218 \h </w:instrText>
          </w:r>
          <w:r>
            <w:rPr>
              <w:rFonts w:ascii="Times New Roman" w:hAnsi="Times New Roman"/>
            </w:rPr>
            <w:fldChar w:fldCharType="separate"/>
          </w:r>
          <w:r>
            <w:rPr>
              <w:rFonts w:ascii="Times New Roman" w:hAnsi="Times New Roman"/>
            </w:rPr>
            <w:t>61</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"_Toc70085219" </w:instrText>
          </w:r>
          <w:r>
            <w:fldChar w:fldCharType="separate"/>
          </w:r>
          <w:r>
            <w:rPr>
              <w:rStyle w:val="21"/>
              <w:rFonts w:ascii="Times New Roman" w:hAnsi="Times New Roman"/>
              <w:color w:val="auto"/>
            </w:rPr>
            <w:t>4.4 实验验证及讨论</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_Toc70085219 \h </w:instrText>
          </w:r>
          <w:r>
            <w:rPr>
              <w:rFonts w:ascii="Times New Roman" w:hAnsi="Times New Roman"/>
            </w:rPr>
            <w:fldChar w:fldCharType="separate"/>
          </w:r>
          <w:r>
            <w:rPr>
              <w:rFonts w:ascii="Times New Roman" w:hAnsi="Times New Roman"/>
            </w:rPr>
            <w:t>68</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"_Toc70085220" </w:instrText>
          </w:r>
          <w:r>
            <w:fldChar w:fldCharType="separate"/>
          </w:r>
          <w:r>
            <w:rPr>
              <w:rStyle w:val="21"/>
              <w:rFonts w:ascii="Times New Roman" w:hAnsi="Times New Roman"/>
              <w:color w:val="auto"/>
            </w:rPr>
            <w:t>4.5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_Toc70085220 \h </w:instrText>
          </w:r>
          <w:r>
            <w:rPr>
              <w:rFonts w:ascii="Times New Roman" w:hAnsi="Times New Roman"/>
            </w:rPr>
            <w:fldChar w:fldCharType="separate"/>
          </w:r>
          <w:r>
            <w:rPr>
              <w:rFonts w:ascii="Times New Roman" w:hAnsi="Times New Roman"/>
            </w:rPr>
            <w:t>75</w:t>
          </w:r>
          <w:r>
            <w:rPr>
              <w:rFonts w:ascii="Times New Roman" w:hAnsi="Times New Roman"/>
            </w:rPr>
            <w:fldChar w:fldCharType="end"/>
          </w:r>
          <w:r>
            <w:rPr>
              <w:rFonts w:ascii="Times New Roman" w:hAnsi="Times New Roman"/>
            </w:rPr>
            <w:fldChar w:fldCharType="end"/>
          </w:r>
        </w:p>
        <w:p>
          <w:pPr>
            <w:pStyle w:val="12"/>
            <w:rPr>
              <w:rFonts w:eastAsiaTheme="minorEastAsia"/>
              <w:b w:val="0"/>
              <w:kern w:val="2"/>
              <w:sz w:val="21"/>
            </w:rPr>
          </w:pPr>
          <w:r>
            <w:fldChar w:fldCharType="begin"/>
          </w:r>
          <w:r>
            <w:instrText xml:space="preserve"> HYPERLINK \l "_Toc70085221" </w:instrText>
          </w:r>
          <w:r>
            <w:fldChar w:fldCharType="separate"/>
          </w:r>
          <w:r>
            <w:rPr>
              <w:rStyle w:val="21"/>
              <w:color w:val="auto"/>
            </w:rPr>
            <w:t>第五章 总结与展望</w:t>
          </w:r>
          <w:r>
            <w:tab/>
          </w:r>
          <w:r>
            <w:fldChar w:fldCharType="begin"/>
          </w:r>
          <w:r>
            <w:instrText xml:space="preserve"> PAGEREF _Toc70085221 \h </w:instrText>
          </w:r>
          <w:r>
            <w:fldChar w:fldCharType="separate"/>
          </w:r>
          <w:r>
            <w:t>77</w:t>
          </w:r>
          <w:r>
            <w:fldChar w:fldCharType="end"/>
          </w:r>
          <w:r>
            <w:fldChar w:fldCharType="end"/>
          </w:r>
        </w:p>
        <w:p>
          <w:pPr>
            <w:pStyle w:val="12"/>
            <w:rPr>
              <w:rFonts w:eastAsiaTheme="minorEastAsia"/>
              <w:b w:val="0"/>
              <w:kern w:val="2"/>
              <w:sz w:val="21"/>
            </w:rPr>
          </w:pPr>
          <w:r>
            <w:fldChar w:fldCharType="begin"/>
          </w:r>
          <w:r>
            <w:instrText xml:space="preserve"> HYPERLINK \l "_Toc70085222" </w:instrText>
          </w:r>
          <w:r>
            <w:fldChar w:fldCharType="separate"/>
          </w:r>
          <w:r>
            <w:rPr>
              <w:rStyle w:val="21"/>
              <w:color w:val="auto"/>
            </w:rPr>
            <w:t>参考文献</w:t>
          </w:r>
          <w:r>
            <w:tab/>
          </w:r>
          <w:r>
            <w:fldChar w:fldCharType="begin"/>
          </w:r>
          <w:r>
            <w:instrText xml:space="preserve"> PAGEREF _Toc70085222 \h </w:instrText>
          </w:r>
          <w:r>
            <w:fldChar w:fldCharType="separate"/>
          </w:r>
          <w:r>
            <w:t>79</w:t>
          </w:r>
          <w:r>
            <w:fldChar w:fldCharType="end"/>
          </w:r>
          <w:r>
            <w:fldChar w:fldCharType="end"/>
          </w:r>
        </w:p>
        <w:p>
          <w:pPr>
            <w:pStyle w:val="12"/>
            <w:rPr>
              <w:rFonts w:eastAsiaTheme="minorEastAsia"/>
              <w:b w:val="0"/>
              <w:kern w:val="2"/>
              <w:sz w:val="21"/>
            </w:rPr>
          </w:pPr>
          <w:r>
            <w:fldChar w:fldCharType="begin"/>
          </w:r>
          <w:r>
            <w:instrText xml:space="preserve"> HYPERLINK \l "_Toc70085223" </w:instrText>
          </w:r>
          <w:r>
            <w:fldChar w:fldCharType="separate"/>
          </w:r>
          <w:r>
            <w:rPr>
              <w:rStyle w:val="21"/>
              <w:color w:val="auto"/>
            </w:rPr>
            <w:t>致谢</w:t>
          </w:r>
          <w:r>
            <w:tab/>
          </w:r>
          <w:r>
            <w:fldChar w:fldCharType="begin"/>
          </w:r>
          <w:r>
            <w:instrText xml:space="preserve"> PAGEREF _Toc70085223 \h </w:instrText>
          </w:r>
          <w:r>
            <w:fldChar w:fldCharType="separate"/>
          </w:r>
          <w:r>
            <w:t>83</w:t>
          </w:r>
          <w:r>
            <w:fldChar w:fldCharType="end"/>
          </w:r>
          <w:r>
            <w:fldChar w:fldCharType="end"/>
          </w:r>
        </w:p>
        <w:p>
          <w:pPr>
            <w:pStyle w:val="12"/>
            <w:rPr>
              <w:rFonts w:eastAsiaTheme="minorEastAsia"/>
              <w:b w:val="0"/>
              <w:kern w:val="2"/>
              <w:sz w:val="21"/>
            </w:rPr>
          </w:pPr>
          <w:r>
            <w:fldChar w:fldCharType="begin"/>
          </w:r>
          <w:r>
            <w:instrText xml:space="preserve"> HYPERLINK \l "_Toc70085224" </w:instrText>
          </w:r>
          <w:r>
            <w:fldChar w:fldCharType="separate"/>
          </w:r>
          <w:r>
            <w:rPr>
              <w:rStyle w:val="21"/>
              <w:color w:val="auto"/>
            </w:rPr>
            <w:t>攻读硕士学位期间科研成果</w:t>
          </w:r>
          <w:r>
            <w:tab/>
          </w:r>
          <w:r>
            <w:fldChar w:fldCharType="begin"/>
          </w:r>
          <w:r>
            <w:instrText xml:space="preserve"> PAGEREF _Toc70085224 \h </w:instrText>
          </w:r>
          <w:r>
            <w:fldChar w:fldCharType="separate"/>
          </w:r>
          <w:r>
            <w:t>85</w:t>
          </w:r>
          <w:r>
            <w:fldChar w:fldCharType="end"/>
          </w:r>
          <w:r>
            <w:fldChar w:fldCharType="end"/>
          </w:r>
        </w:p>
        <w:p>
          <w:pPr>
            <w:spacing w:line="360" w:lineRule="auto"/>
          </w:pPr>
          <w:r>
            <w:rPr>
              <w:rFonts w:ascii="Times New Roman" w:hAnsi="Times New Roman" w:cs="Times New Roman"/>
              <w:b/>
              <w:bCs/>
              <w:lang w:val="zh-CN"/>
            </w:rPr>
            <w:fldChar w:fldCharType="end"/>
          </w:r>
        </w:p>
      </w:sdtContent>
    </w:sdt>
    <w:p>
      <w:pPr>
        <w:widowControl/>
        <w:jc w:val="center"/>
        <w:rPr>
          <w:rFonts w:ascii="Times New Roman" w:hAnsi="Times New Roman" w:eastAsia="黑体" w:cs="Times New Roman"/>
          <w:sz w:val="30"/>
          <w:szCs w:val="30"/>
        </w:rPr>
      </w:pPr>
    </w:p>
    <w:p>
      <w:pPr>
        <w:widowControl/>
        <w:jc w:val="center"/>
        <w:rPr>
          <w:rFonts w:ascii="Times New Roman" w:hAnsi="Times New Roman" w:eastAsia="黑体" w:cs="Times New Roman"/>
          <w:sz w:val="30"/>
          <w:szCs w:val="30"/>
        </w:rPr>
      </w:pPr>
    </w:p>
    <w:p>
      <w:pPr>
        <w:widowControl/>
        <w:jc w:val="center"/>
        <w:rPr>
          <w:rFonts w:ascii="Times New Roman" w:hAnsi="Times New Roman" w:eastAsia="黑体" w:cs="Times New Roman"/>
          <w:sz w:val="30"/>
          <w:szCs w:val="30"/>
        </w:rPr>
      </w:pPr>
    </w:p>
    <w:p>
      <w:pPr>
        <w:widowControl/>
        <w:jc w:val="center"/>
        <w:rPr>
          <w:rFonts w:ascii="Times New Roman" w:hAnsi="Times New Roman" w:eastAsia="黑体" w:cs="Times New Roman"/>
          <w:sz w:val="30"/>
          <w:szCs w:val="30"/>
        </w:rPr>
      </w:pPr>
    </w:p>
    <w:p>
      <w:pPr>
        <w:widowControl/>
        <w:jc w:val="center"/>
        <w:rPr>
          <w:rFonts w:ascii="Times New Roman" w:hAnsi="Times New Roman" w:eastAsia="黑体" w:cs="Times New Roman"/>
          <w:sz w:val="30"/>
          <w:szCs w:val="30"/>
        </w:rPr>
      </w:pPr>
    </w:p>
    <w:p>
      <w:pPr>
        <w:widowControl/>
        <w:jc w:val="center"/>
        <w:rPr>
          <w:rFonts w:ascii="Times New Roman" w:hAnsi="Times New Roman" w:eastAsia="黑体" w:cs="Times New Roman"/>
          <w:sz w:val="30"/>
          <w:szCs w:val="30"/>
        </w:rPr>
      </w:pPr>
    </w:p>
    <w:p>
      <w:pPr>
        <w:widowControl/>
        <w:jc w:val="center"/>
        <w:rPr>
          <w:rFonts w:ascii="Times New Roman" w:hAnsi="Times New Roman" w:eastAsia="黑体" w:cs="Times New Roman"/>
          <w:sz w:val="30"/>
          <w:szCs w:val="30"/>
        </w:rPr>
      </w:pPr>
    </w:p>
    <w:p>
      <w:pPr>
        <w:widowControl/>
        <w:jc w:val="left"/>
        <w:rPr>
          <w:rFonts w:ascii="Times New Roman" w:hAnsi="Times New Roman" w:eastAsia="黑体" w:cs="Times New Roman"/>
          <w:sz w:val="30"/>
          <w:szCs w:val="30"/>
        </w:rPr>
      </w:pPr>
    </w:p>
    <w:p>
      <w:pPr>
        <w:widowControl/>
        <w:jc w:val="left"/>
        <w:rPr>
          <w:rFonts w:ascii="Times New Roman" w:hAnsi="Times New Roman" w:eastAsia="黑体" w:cs="Times New Roman"/>
          <w:sz w:val="30"/>
          <w:szCs w:val="30"/>
        </w:rPr>
      </w:pPr>
      <w:r>
        <w:rPr>
          <w:rFonts w:ascii="Times New Roman" w:hAnsi="Times New Roman" w:eastAsia="黑体" w:cs="Times New Roman"/>
          <w:sz w:val="30"/>
          <w:szCs w:val="30"/>
        </w:rPr>
        <w:br w:type="page"/>
      </w:r>
    </w:p>
    <w:p>
      <w:pPr>
        <w:widowControl/>
        <w:jc w:val="center"/>
        <w:rPr>
          <w:rFonts w:ascii="Times New Roman" w:hAnsi="Times New Roman" w:eastAsia="黑体" w:cs="Times New Roman"/>
          <w:sz w:val="30"/>
          <w:szCs w:val="30"/>
        </w:rPr>
        <w:sectPr>
          <w:headerReference r:id="rId9" w:type="default"/>
          <w:type w:val="continuous"/>
          <w:pgSz w:w="11906" w:h="16838"/>
          <w:pgMar w:top="1440" w:right="1588" w:bottom="1440" w:left="1588" w:header="851" w:footer="992" w:gutter="0"/>
          <w:pgNumType w:fmt="upperRoman"/>
          <w:cols w:space="425" w:num="1"/>
          <w:docGrid w:type="lines" w:linePitch="312" w:charSpace="0"/>
        </w:sectPr>
      </w:pPr>
    </w:p>
    <w:sdt>
      <w:sdtPr>
        <w:rPr>
          <w:rFonts w:asciiTheme="minorHAnsi" w:hAnsiTheme="minorHAnsi" w:eastAsiaTheme="minorEastAsia" w:cstheme="minorBidi"/>
          <w:color w:val="auto"/>
          <w:kern w:val="2"/>
          <w:sz w:val="21"/>
          <w:szCs w:val="22"/>
          <w:lang w:val="zh-CN"/>
        </w:rPr>
        <w:id w:val="-599340104"/>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42"/>
            <w:spacing w:line="360" w:lineRule="auto"/>
            <w:jc w:val="center"/>
            <w:rPr>
              <w:rFonts w:ascii="Times New Roman" w:hAnsi="Times New Roman" w:eastAsia="黑体" w:cs="Times New Roman"/>
              <w:b/>
              <w:color w:val="auto"/>
              <w:sz w:val="30"/>
              <w:szCs w:val="30"/>
            </w:rPr>
          </w:pPr>
          <w:r>
            <w:rPr>
              <w:rFonts w:hint="eastAsia" w:ascii="Times New Roman" w:hAnsi="Times New Roman" w:eastAsia="黑体" w:cs="Times New Roman"/>
              <w:b/>
              <w:color w:val="auto"/>
              <w:sz w:val="30"/>
              <w:szCs w:val="30"/>
              <w:lang w:val="zh-CN"/>
            </w:rPr>
            <w:t>C</w:t>
          </w:r>
          <w:r>
            <w:rPr>
              <w:rFonts w:ascii="Times New Roman" w:hAnsi="Times New Roman" w:eastAsia="黑体" w:cs="Times New Roman"/>
              <w:b/>
              <w:color w:val="auto"/>
              <w:sz w:val="30"/>
              <w:szCs w:val="30"/>
              <w:lang w:val="zh-CN"/>
            </w:rPr>
            <w:t>ontents</w:t>
          </w:r>
        </w:p>
        <w:p>
          <w:pPr>
            <w:pStyle w:val="12"/>
            <w:rPr>
              <w:rFonts w:eastAsiaTheme="minorEastAsia"/>
              <w:b w:val="0"/>
              <w:kern w:val="2"/>
              <w:sz w:val="21"/>
            </w:rPr>
          </w:pPr>
          <w:r>
            <w:fldChar w:fldCharType="begin"/>
          </w:r>
          <w:r>
            <w:instrText xml:space="preserve"> TOC \o "1-3" \h \z \u </w:instrText>
          </w:r>
          <w:r>
            <w:fldChar w:fldCharType="separate"/>
          </w:r>
          <w:r>
            <w:fldChar w:fldCharType="begin"/>
          </w:r>
          <w:r>
            <w:instrText xml:space="preserve"> HYPERLINK \l "_Toc70085187" </w:instrText>
          </w:r>
          <w:r>
            <w:fldChar w:fldCharType="separate"/>
          </w:r>
          <w:r>
            <w:rPr>
              <w:rStyle w:val="21"/>
              <w:color w:val="auto"/>
            </w:rPr>
            <w:t>Abstract (In Chinese)</w:t>
          </w:r>
          <w:r>
            <w:tab/>
          </w:r>
          <w:r>
            <w:fldChar w:fldCharType="begin"/>
          </w:r>
          <w:r>
            <w:instrText xml:space="preserve"> PAGEREF _Toc70085187 \h </w:instrText>
          </w:r>
          <w:r>
            <w:fldChar w:fldCharType="separate"/>
          </w:r>
          <w:r>
            <w:t>I</w:t>
          </w:r>
          <w:r>
            <w:fldChar w:fldCharType="end"/>
          </w:r>
          <w:r>
            <w:fldChar w:fldCharType="end"/>
          </w:r>
        </w:p>
        <w:p>
          <w:pPr>
            <w:pStyle w:val="12"/>
            <w:rPr>
              <w:rFonts w:eastAsiaTheme="minorEastAsia"/>
              <w:b w:val="0"/>
              <w:kern w:val="2"/>
              <w:sz w:val="21"/>
            </w:rPr>
          </w:pPr>
          <w:r>
            <w:fldChar w:fldCharType="begin"/>
          </w:r>
          <w:r>
            <w:instrText xml:space="preserve"> HYPERLINK \l "_Toc70085188" </w:instrText>
          </w:r>
          <w:r>
            <w:fldChar w:fldCharType="separate"/>
          </w:r>
          <w:r>
            <w:rPr>
              <w:rStyle w:val="21"/>
              <w:color w:val="auto"/>
            </w:rPr>
            <w:t>Abstract (In English)</w:t>
          </w:r>
          <w:r>
            <w:tab/>
          </w:r>
          <w:r>
            <w:fldChar w:fldCharType="begin"/>
          </w:r>
          <w:r>
            <w:instrText xml:space="preserve"> PAGEREF _Toc70085188 \h </w:instrText>
          </w:r>
          <w:r>
            <w:fldChar w:fldCharType="separate"/>
          </w:r>
          <w:r>
            <w:t>III</w:t>
          </w:r>
          <w:r>
            <w:fldChar w:fldCharType="end"/>
          </w:r>
          <w:r>
            <w:fldChar w:fldCharType="end"/>
          </w:r>
        </w:p>
        <w:p>
          <w:pPr>
            <w:pStyle w:val="12"/>
            <w:rPr>
              <w:rFonts w:eastAsiaTheme="minorEastAsia"/>
              <w:b w:val="0"/>
              <w:kern w:val="2"/>
              <w:sz w:val="21"/>
            </w:rPr>
          </w:pPr>
          <w:r>
            <w:fldChar w:fldCharType="begin"/>
          </w:r>
          <w:r>
            <w:instrText xml:space="preserve"> HYPERLINK \l "_Toc70085189" </w:instrText>
          </w:r>
          <w:r>
            <w:fldChar w:fldCharType="separate"/>
          </w:r>
          <w:r>
            <w:rPr>
              <w:rStyle w:val="21"/>
              <w:color w:val="auto"/>
            </w:rPr>
            <w:t>Chapter 1 Introduction</w:t>
          </w:r>
          <w:r>
            <w:tab/>
          </w:r>
          <w:r>
            <w:fldChar w:fldCharType="begin"/>
          </w:r>
          <w:r>
            <w:instrText xml:space="preserve"> PAGEREF _Toc70085189 \h </w:instrText>
          </w:r>
          <w:r>
            <w:fldChar w:fldCharType="separate"/>
          </w:r>
          <w:r>
            <w:t>1</w:t>
          </w:r>
          <w:r>
            <w:fldChar w:fldCharType="end"/>
          </w:r>
          <w: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"_Toc70085190" </w:instrText>
          </w:r>
          <w:r>
            <w:fldChar w:fldCharType="separate"/>
          </w:r>
          <w:r>
            <w:rPr>
              <w:rStyle w:val="21"/>
              <w:rFonts w:ascii="Times New Roman" w:hAnsi="Times New Roman"/>
              <w:color w:val="auto"/>
            </w:rPr>
            <w:t>1.1 The Formation and Characteristics of SMI</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_Toc70085190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"_Toc70085191" </w:instrText>
          </w:r>
          <w:r>
            <w:fldChar w:fldCharType="separate"/>
          </w:r>
          <w:r>
            <w:rPr>
              <w:rStyle w:val="21"/>
              <w:rFonts w:ascii="Times New Roman" w:hAnsi="Times New Roman"/>
              <w:color w:val="auto"/>
            </w:rPr>
            <w:t>1.2 Theory Development of SMI</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_Toc70085191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"_Toc70085192" </w:instrText>
          </w:r>
          <w:r>
            <w:fldChar w:fldCharType="separate"/>
          </w:r>
          <w:r>
            <w:rPr>
              <w:rStyle w:val="21"/>
              <w:rFonts w:ascii="Times New Roman" w:hAnsi="Times New Roman"/>
              <w:color w:val="auto"/>
            </w:rPr>
            <w:t>1.3 Application Development of SMI</w:t>
          </w:r>
          <w:r>
            <w:rPr>
              <w:rFonts w:ascii="Times New Roman" w:hAnsi="Times New Roman"/>
            </w:rPr>
            <w:tab/>
          </w:r>
          <w:r>
            <w:rPr>
              <w:rFonts w:ascii="Times New Roman" w:hAnsi="Times New Roman"/>
            </w:rPr>
            <w:t>5</w:t>
          </w:r>
          <w:r>
            <w:rPr>
              <w:rFonts w:ascii="Times New Roman" w:hAnsi="Times New Roman"/>
            </w:rPr>
            <w:fldChar w:fldCharType="end"/>
          </w:r>
        </w:p>
        <w:p>
          <w:pPr>
            <w:pStyle w:val="6"/>
            <w:spacing w:line="360" w:lineRule="auto"/>
            <w:rPr>
              <w:rFonts w:ascii="Times New Roman" w:hAnsi="Times New Roman"/>
              <w:kern w:val="2"/>
              <w:sz w:val="21"/>
            </w:rPr>
          </w:pPr>
          <w:r>
            <w:fldChar w:fldCharType="begin"/>
          </w:r>
          <w:r>
            <w:instrText xml:space="preserve"> HYPERLINK \l "_Toc70085193" </w:instrText>
          </w:r>
          <w:r>
            <w:fldChar w:fldCharType="separate"/>
          </w:r>
          <w:r>
            <w:rPr>
              <w:rStyle w:val="21"/>
              <w:rFonts w:ascii="Times New Roman" w:hAnsi="Times New Roman"/>
              <w:color w:val="auto"/>
              <w:sz w:val="24"/>
              <w:szCs w:val="24"/>
            </w:rPr>
            <w:t>1.3.1 Displacement and Vibration Measurememt</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_Toc70085193 \h </w:instrText>
          </w:r>
          <w:r>
            <w:rPr>
              <w:rFonts w:ascii="Times New Roman" w:hAnsi="Times New Roman"/>
              <w:sz w:val="24"/>
            </w:rPr>
            <w:fldChar w:fldCharType="separate"/>
          </w:r>
          <w:r>
            <w:rPr>
              <w:rFonts w:ascii="Times New Roman" w:hAnsi="Times New Roman"/>
              <w:sz w:val="24"/>
            </w:rPr>
            <w:t>6</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"_Toc70085194" </w:instrText>
          </w:r>
          <w:r>
            <w:fldChar w:fldCharType="separate"/>
          </w:r>
          <w:r>
            <w:rPr>
              <w:rStyle w:val="21"/>
              <w:rFonts w:ascii="Times New Roman" w:hAnsi="Times New Roman"/>
              <w:color w:val="auto"/>
              <w:sz w:val="24"/>
              <w:szCs w:val="24"/>
            </w:rPr>
            <w:t>1.3.2 Absolute Distance Measurememt</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_Toc70085194 \h </w:instrText>
          </w:r>
          <w:r>
            <w:rPr>
              <w:rFonts w:ascii="Times New Roman" w:hAnsi="Times New Roman"/>
              <w:sz w:val="24"/>
            </w:rPr>
            <w:fldChar w:fldCharType="separate"/>
          </w:r>
          <w:r>
            <w:rPr>
              <w:rFonts w:ascii="Times New Roman" w:hAnsi="Times New Roman"/>
              <w:sz w:val="24"/>
            </w:rPr>
            <w:t>7</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"_Toc70085195" </w:instrText>
          </w:r>
          <w:r>
            <w:fldChar w:fldCharType="separate"/>
          </w:r>
          <w:r>
            <w:rPr>
              <w:rStyle w:val="21"/>
              <w:rFonts w:ascii="Times New Roman" w:hAnsi="Times New Roman"/>
              <w:color w:val="auto"/>
              <w:sz w:val="24"/>
              <w:szCs w:val="24"/>
            </w:rPr>
            <w:t>1.3.3 Speed Measurememt</w:t>
          </w:r>
          <w:r>
            <w:rPr>
              <w:rFonts w:ascii="Times New Roman" w:hAnsi="Times New Roman"/>
            </w:rPr>
            <w:tab/>
          </w:r>
          <w:r>
            <w:rPr>
              <w:rFonts w:ascii="Times New Roman" w:hAnsi="Times New Roman"/>
              <w:sz w:val="24"/>
            </w:rPr>
            <w:t>8</w:t>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"_Toc70085196" </w:instrText>
          </w:r>
          <w:r>
            <w:fldChar w:fldCharType="separate"/>
          </w:r>
          <w:r>
            <w:rPr>
              <w:rStyle w:val="21"/>
              <w:rFonts w:ascii="Times New Roman" w:hAnsi="Times New Roman"/>
              <w:color w:val="auto"/>
              <w:sz w:val="24"/>
              <w:szCs w:val="24"/>
            </w:rPr>
            <w:t>1.3.4 Other Applications</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_Toc70085196 \h </w:instrText>
          </w:r>
          <w:r>
            <w:rPr>
              <w:rFonts w:ascii="Times New Roman" w:hAnsi="Times New Roman"/>
              <w:sz w:val="24"/>
            </w:rPr>
            <w:fldChar w:fldCharType="separate"/>
          </w:r>
          <w:r>
            <w:rPr>
              <w:rFonts w:ascii="Times New Roman" w:hAnsi="Times New Roman"/>
              <w:sz w:val="24"/>
            </w:rPr>
            <w:t>10</w:t>
          </w:r>
          <w:r>
            <w:rPr>
              <w:rFonts w:ascii="Times New Roman" w:hAnsi="Times New Roman"/>
              <w:sz w:val="24"/>
            </w:rPr>
            <w:fldChar w:fldCharType="end"/>
          </w:r>
          <w:r>
            <w:rPr>
              <w:rFonts w:ascii="Times New Roman" w:hAnsi="Times New Roman"/>
              <w:sz w:val="24"/>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"_Toc70085197" </w:instrText>
          </w:r>
          <w:r>
            <w:fldChar w:fldCharType="separate"/>
          </w:r>
          <w:r>
            <w:rPr>
              <w:rStyle w:val="21"/>
              <w:rFonts w:ascii="Times New Roman" w:hAnsi="Times New Roman"/>
              <w:color w:val="auto"/>
            </w:rPr>
            <w:t>1.4 Main work and contents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_Toc70085197 \h </w:instrText>
          </w:r>
          <w:r>
            <w:rPr>
              <w:rFonts w:ascii="Times New Roman" w:hAnsi="Times New Roman"/>
            </w:rPr>
            <w:fldChar w:fldCharType="separate"/>
          </w:r>
          <w:r>
            <w:rPr>
              <w:rFonts w:ascii="Times New Roman" w:hAnsi="Times New Roman"/>
            </w:rPr>
            <w:t>11</w:t>
          </w:r>
          <w:r>
            <w:rPr>
              <w:rFonts w:ascii="Times New Roman" w:hAnsi="Times New Roman"/>
            </w:rPr>
            <w:fldChar w:fldCharType="end"/>
          </w:r>
          <w:r>
            <w:rPr>
              <w:rFonts w:ascii="Times New Roman" w:hAnsi="Times New Roman"/>
            </w:rPr>
            <w:fldChar w:fldCharType="end"/>
          </w:r>
        </w:p>
        <w:p>
          <w:pPr>
            <w:pStyle w:val="12"/>
            <w:rPr>
              <w:rFonts w:eastAsiaTheme="minorEastAsia"/>
              <w:b w:val="0"/>
              <w:kern w:val="2"/>
              <w:sz w:val="21"/>
            </w:rPr>
          </w:pPr>
          <w:r>
            <w:fldChar w:fldCharType="begin"/>
          </w:r>
          <w:r>
            <w:instrText xml:space="preserve"> HYPERLINK \l "_Toc70085198" </w:instrText>
          </w:r>
          <w:r>
            <w:fldChar w:fldCharType="separate"/>
          </w:r>
          <w:r>
            <w:rPr>
              <w:rStyle w:val="21"/>
              <w:rFonts w:hint="eastAsia"/>
              <w:color w:val="auto"/>
            </w:rPr>
            <w:t>C</w:t>
          </w:r>
          <w:r>
            <w:rPr>
              <w:rStyle w:val="21"/>
              <w:color w:val="auto"/>
            </w:rPr>
            <w:t>hapter 2 Theoretical Research and experimental analysis of SMI</w:t>
          </w:r>
          <w:r>
            <w:tab/>
          </w:r>
          <w:r>
            <w:fldChar w:fldCharType="begin"/>
          </w:r>
          <w:r>
            <w:instrText xml:space="preserve"> PAGEREF _Toc70085198 \h </w:instrText>
          </w:r>
          <w:r>
            <w:fldChar w:fldCharType="separate"/>
          </w:r>
          <w:r>
            <w:t>13</w:t>
          </w:r>
          <w:r>
            <w:fldChar w:fldCharType="end"/>
          </w:r>
          <w: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"_Toc70085199" </w:instrText>
          </w:r>
          <w:r>
            <w:fldChar w:fldCharType="separate"/>
          </w:r>
          <w:r>
            <w:rPr>
              <w:rStyle w:val="21"/>
              <w:rFonts w:ascii="Times New Roman" w:hAnsi="Times New Roman"/>
              <w:color w:val="auto"/>
            </w:rPr>
            <w:t>2.1 Theoretical basis of SMI</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_Toc70085199 \h </w:instrText>
          </w:r>
          <w:r>
            <w:rPr>
              <w:rFonts w:ascii="Times New Roman" w:hAnsi="Times New Roman"/>
            </w:rPr>
            <w:fldChar w:fldCharType="separate"/>
          </w:r>
          <w:r>
            <w:rPr>
              <w:rFonts w:ascii="Times New Roman" w:hAnsi="Times New Roman"/>
            </w:rPr>
            <w:t>13</w:t>
          </w:r>
          <w:r>
            <w:rPr>
              <w:rFonts w:ascii="Times New Roman" w:hAnsi="Times New Roman"/>
            </w:rPr>
            <w:fldChar w:fldCharType="end"/>
          </w:r>
          <w:r>
            <w:rPr>
              <w:rFonts w:ascii="Times New Roman" w:hAnsi="Times New Roman"/>
            </w:rPr>
            <w:fldChar w:fldCharType="end"/>
          </w:r>
        </w:p>
        <w:p>
          <w:pPr>
            <w:pStyle w:val="6"/>
            <w:spacing w:line="360" w:lineRule="auto"/>
            <w:rPr>
              <w:rFonts w:ascii="Times New Roman" w:hAnsi="Times New Roman"/>
              <w:kern w:val="2"/>
              <w:sz w:val="21"/>
            </w:rPr>
          </w:pPr>
          <w:r>
            <w:fldChar w:fldCharType="begin"/>
          </w:r>
          <w:r>
            <w:instrText xml:space="preserve"> HYPERLINK \l "_Toc70085200" </w:instrText>
          </w:r>
          <w:r>
            <w:fldChar w:fldCharType="separate"/>
          </w:r>
          <w:r>
            <w:rPr>
              <w:rStyle w:val="21"/>
              <w:rFonts w:ascii="Times New Roman" w:hAnsi="Times New Roman"/>
              <w:color w:val="auto"/>
              <w:sz w:val="24"/>
            </w:rPr>
            <w:t xml:space="preserve">2.1.1 </w:t>
          </w:r>
          <w:r>
            <w:rPr>
              <w:rStyle w:val="21"/>
              <w:rFonts w:ascii="Times New Roman" w:hAnsi="Times New Roman"/>
              <w:color w:val="auto"/>
              <w:sz w:val="24"/>
              <w:szCs w:val="24"/>
            </w:rPr>
            <w:t>Theoretical Analysis of Three-Mirror Cavity</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_Toc70085200 \h </w:instrText>
          </w:r>
          <w:r>
            <w:rPr>
              <w:rFonts w:ascii="Times New Roman" w:hAnsi="Times New Roman"/>
              <w:sz w:val="24"/>
            </w:rPr>
            <w:fldChar w:fldCharType="separate"/>
          </w:r>
          <w:r>
            <w:rPr>
              <w:rFonts w:ascii="Times New Roman" w:hAnsi="Times New Roman"/>
              <w:sz w:val="24"/>
            </w:rPr>
            <w:t>13</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"_Toc70085201" </w:instrText>
          </w:r>
          <w:r>
            <w:fldChar w:fldCharType="separate"/>
          </w:r>
          <w:r>
            <w:rPr>
              <w:rStyle w:val="21"/>
              <w:rFonts w:ascii="Times New Roman" w:hAnsi="Times New Roman"/>
              <w:bCs/>
              <w:color w:val="auto"/>
              <w:sz w:val="24"/>
            </w:rPr>
            <w:t>2.1</w:t>
          </w:r>
          <w:r>
            <w:rPr>
              <w:rStyle w:val="21"/>
              <w:rFonts w:ascii="Times New Roman" w:hAnsi="Times New Roman"/>
              <w:color w:val="auto"/>
              <w:sz w:val="24"/>
            </w:rPr>
            <w:t xml:space="preserve">.2 </w:t>
          </w:r>
          <w:r>
            <w:rPr>
              <w:rStyle w:val="21"/>
              <w:rFonts w:ascii="Times New Roman" w:hAnsi="Times New Roman"/>
              <w:color w:val="auto"/>
              <w:sz w:val="24"/>
              <w:szCs w:val="24"/>
            </w:rPr>
            <w:t>Mathematical Model of SMI</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_Toc70085201 \h </w:instrText>
          </w:r>
          <w:r>
            <w:rPr>
              <w:rFonts w:ascii="Times New Roman" w:hAnsi="Times New Roman"/>
              <w:sz w:val="24"/>
            </w:rPr>
            <w:fldChar w:fldCharType="separate"/>
          </w:r>
          <w:r>
            <w:rPr>
              <w:rFonts w:ascii="Times New Roman" w:hAnsi="Times New Roman"/>
              <w:sz w:val="24"/>
            </w:rPr>
            <w:t>18</w:t>
          </w:r>
          <w:r>
            <w:rPr>
              <w:rFonts w:ascii="Times New Roman" w:hAnsi="Times New Roman"/>
              <w:sz w:val="24"/>
            </w:rPr>
            <w:fldChar w:fldCharType="end"/>
          </w:r>
          <w:r>
            <w:rPr>
              <w:rFonts w:ascii="Times New Roman" w:hAnsi="Times New Roman"/>
              <w:sz w:val="24"/>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"_Toc70085202" </w:instrText>
          </w:r>
          <w:r>
            <w:fldChar w:fldCharType="separate"/>
          </w:r>
          <w:r>
            <w:rPr>
              <w:rStyle w:val="21"/>
              <w:rFonts w:ascii="Times New Roman" w:hAnsi="Times New Roman"/>
              <w:color w:val="auto"/>
            </w:rPr>
            <w:t>2.2 Simulation Analysis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_Toc70085202 \h </w:instrText>
          </w:r>
          <w:r>
            <w:rPr>
              <w:rFonts w:ascii="Times New Roman" w:hAnsi="Times New Roman"/>
            </w:rPr>
            <w:fldChar w:fldCharType="separate"/>
          </w:r>
          <w:r>
            <w:rPr>
              <w:rFonts w:ascii="Times New Roman" w:hAnsi="Times New Roman"/>
            </w:rPr>
            <w:t>19</w:t>
          </w:r>
          <w:r>
            <w:rPr>
              <w:rFonts w:ascii="Times New Roman" w:hAnsi="Times New Roman"/>
            </w:rPr>
            <w:fldChar w:fldCharType="end"/>
          </w:r>
          <w:r>
            <w:rPr>
              <w:rFonts w:ascii="Times New Roman" w:hAnsi="Times New Roman"/>
            </w:rPr>
            <w:fldChar w:fldCharType="end"/>
          </w:r>
        </w:p>
        <w:p>
          <w:pPr>
            <w:pStyle w:val="6"/>
            <w:spacing w:line="360" w:lineRule="auto"/>
            <w:rPr>
              <w:rFonts w:ascii="Times New Roman" w:hAnsi="Times New Roman"/>
              <w:kern w:val="2"/>
              <w:sz w:val="21"/>
            </w:rPr>
          </w:pPr>
          <w:r>
            <w:fldChar w:fldCharType="begin"/>
          </w:r>
          <w:r>
            <w:instrText xml:space="preserve"> HYPERLINK \l "_Toc70085203" </w:instrText>
          </w:r>
          <w:r>
            <w:fldChar w:fldCharType="separate"/>
          </w:r>
          <w:r>
            <w:rPr>
              <w:rStyle w:val="21"/>
              <w:rFonts w:ascii="Times New Roman" w:hAnsi="Times New Roman"/>
              <w:color w:val="auto"/>
              <w:sz w:val="24"/>
            </w:rPr>
            <w:t xml:space="preserve">2.2.1 </w:t>
          </w:r>
          <w:r>
            <w:rPr>
              <w:rStyle w:val="21"/>
              <w:rFonts w:ascii="Times New Roman" w:hAnsi="Times New Roman"/>
              <w:color w:val="auto"/>
              <w:sz w:val="24"/>
              <w:szCs w:val="24"/>
            </w:rPr>
            <w:t xml:space="preserve">Optical Feedback Intensity Factor </w:t>
          </w:r>
          <w:r>
            <w:rPr>
              <w:rStyle w:val="21"/>
              <w:rFonts w:ascii="Times New Roman" w:hAnsi="Times New Roman"/>
              <w:i/>
              <w:color w:val="auto"/>
              <w:sz w:val="24"/>
              <w:szCs w:val="24"/>
            </w:rPr>
            <w:t>C</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_Toc70085203 \h </w:instrText>
          </w:r>
          <w:r>
            <w:rPr>
              <w:rFonts w:ascii="Times New Roman" w:hAnsi="Times New Roman"/>
              <w:sz w:val="24"/>
            </w:rPr>
            <w:fldChar w:fldCharType="separate"/>
          </w:r>
          <w:r>
            <w:rPr>
              <w:rFonts w:ascii="Times New Roman" w:hAnsi="Times New Roman"/>
              <w:sz w:val="24"/>
            </w:rPr>
            <w:t>20</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"_Toc70085204" </w:instrText>
          </w:r>
          <w:r>
            <w:fldChar w:fldCharType="separate"/>
          </w:r>
          <w:r>
            <w:rPr>
              <w:rStyle w:val="21"/>
              <w:rFonts w:ascii="Times New Roman" w:hAnsi="Times New Roman"/>
              <w:color w:val="auto"/>
              <w:sz w:val="24"/>
            </w:rPr>
            <w:t xml:space="preserve">2.2.2 </w:t>
          </w:r>
          <w:r>
            <w:rPr>
              <w:rStyle w:val="21"/>
              <w:rFonts w:ascii="Times New Roman" w:hAnsi="Times New Roman"/>
              <w:color w:val="auto"/>
              <w:sz w:val="24"/>
              <w:szCs w:val="24"/>
            </w:rPr>
            <w:t>Linewidth Broadening Factor</w:t>
          </w:r>
          <w:r>
            <w:rPr>
              <w:rStyle w:val="21"/>
              <w:rFonts w:ascii="Times New Roman" w:hAnsi="Times New Roman"/>
              <w:i/>
              <w:color w:val="auto"/>
              <w:sz w:val="24"/>
              <w:szCs w:val="24"/>
            </w:rPr>
            <w:t>α</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_Toc70085204 \h </w:instrText>
          </w:r>
          <w:r>
            <w:rPr>
              <w:rFonts w:ascii="Times New Roman" w:hAnsi="Times New Roman"/>
              <w:sz w:val="24"/>
            </w:rPr>
            <w:fldChar w:fldCharType="separate"/>
          </w:r>
          <w:r>
            <w:rPr>
              <w:rFonts w:ascii="Times New Roman" w:hAnsi="Times New Roman"/>
              <w:sz w:val="24"/>
            </w:rPr>
            <w:t>23</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"_Toc70085205" </w:instrText>
          </w:r>
          <w:r>
            <w:fldChar w:fldCharType="separate"/>
          </w:r>
          <w:r>
            <w:rPr>
              <w:rStyle w:val="21"/>
              <w:rFonts w:ascii="Times New Roman" w:hAnsi="Times New Roman"/>
              <w:color w:val="auto"/>
              <w:sz w:val="24"/>
            </w:rPr>
            <w:t xml:space="preserve">2.2.3 </w:t>
          </w:r>
          <w:r>
            <w:rPr>
              <w:rStyle w:val="21"/>
              <w:rFonts w:ascii="Times New Roman" w:hAnsi="Times New Roman"/>
              <w:color w:val="auto"/>
              <w:sz w:val="24"/>
              <w:szCs w:val="24"/>
            </w:rPr>
            <w:t>External Cavity Phase</w:t>
          </w:r>
          <w:r>
            <w:rPr>
              <w:rFonts w:ascii="Times New Roman" w:hAnsi="Times New Roman"/>
              <w:position w:val="-12"/>
              <w:sz w:val="24"/>
              <w:szCs w:val="24"/>
            </w:rPr>
            <w:object>
              <v:shape id="_x0000_i1028" o:spt="75" type="#_x0000_t75" style="height:17.25pt;width:13.5pt;" o:ole="t" filled="f" o:preferrelative="t" stroked="f" coordsize="21600,21600">
                <v:path/>
                <v:fill on="f" focussize="0,0"/>
                <v:stroke on="f" joinstyle="miter"/>
                <v:imagedata r:id="rId27" o:title=""/>
                <o:lock v:ext="edit" aspectratio="t"/>
                <w10:wrap type="none"/>
                <w10:anchorlock/>
              </v:shape>
              <o:OLEObject Type="Embed" ProgID="Equation.DSMT4" ShapeID="_x0000_i1028" DrawAspect="Content" ObjectID="_1468075728" r:id="rId28">
                <o:LockedField>false</o:LockedField>
              </o:OLEObject>
            </w:objec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_Toc70085205 \h </w:instrText>
          </w:r>
          <w:r>
            <w:rPr>
              <w:rFonts w:ascii="Times New Roman" w:hAnsi="Times New Roman"/>
              <w:sz w:val="24"/>
            </w:rPr>
            <w:fldChar w:fldCharType="separate"/>
          </w:r>
          <w:r>
            <w:rPr>
              <w:rFonts w:ascii="Times New Roman" w:hAnsi="Times New Roman"/>
              <w:sz w:val="24"/>
            </w:rPr>
            <w:t>24</w:t>
          </w:r>
          <w:r>
            <w:rPr>
              <w:rFonts w:ascii="Times New Roman" w:hAnsi="Times New Roman"/>
              <w:sz w:val="24"/>
            </w:rPr>
            <w:fldChar w:fldCharType="end"/>
          </w:r>
          <w:r>
            <w:rPr>
              <w:rFonts w:ascii="Times New Roman" w:hAnsi="Times New Roman"/>
              <w:sz w:val="24"/>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"_Toc70085206" </w:instrText>
          </w:r>
          <w:r>
            <w:fldChar w:fldCharType="separate"/>
          </w:r>
          <w:r>
            <w:rPr>
              <w:rStyle w:val="21"/>
              <w:rFonts w:ascii="Times New Roman" w:hAnsi="Times New Roman"/>
              <w:color w:val="auto"/>
            </w:rPr>
            <w:t>2.3 Experimental Analysis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_Toc70085206 \h </w:instrText>
          </w:r>
          <w:r>
            <w:rPr>
              <w:rFonts w:ascii="Times New Roman" w:hAnsi="Times New Roman"/>
            </w:rPr>
            <w:fldChar w:fldCharType="separate"/>
          </w:r>
          <w:r>
            <w:rPr>
              <w:rFonts w:ascii="Times New Roman" w:hAnsi="Times New Roman"/>
            </w:rPr>
            <w:t>26</w:t>
          </w:r>
          <w:r>
            <w:rPr>
              <w:rFonts w:ascii="Times New Roman" w:hAnsi="Times New Roman"/>
            </w:rPr>
            <w:fldChar w:fldCharType="end"/>
          </w:r>
          <w:r>
            <w:rPr>
              <w:rFonts w:ascii="Times New Roman" w:hAnsi="Times New Roman"/>
            </w:rPr>
            <w:fldChar w:fldCharType="end"/>
          </w:r>
        </w:p>
        <w:p>
          <w:pPr>
            <w:pStyle w:val="6"/>
            <w:spacing w:line="360" w:lineRule="auto"/>
            <w:rPr>
              <w:rFonts w:ascii="Times New Roman" w:hAnsi="Times New Roman"/>
              <w:kern w:val="2"/>
              <w:sz w:val="21"/>
            </w:rPr>
          </w:pPr>
          <w:r>
            <w:fldChar w:fldCharType="begin"/>
          </w:r>
          <w:r>
            <w:instrText xml:space="preserve"> HYPERLINK \l "_Toc70085207" </w:instrText>
          </w:r>
          <w:r>
            <w:fldChar w:fldCharType="separate"/>
          </w:r>
          <w:r>
            <w:rPr>
              <w:rStyle w:val="21"/>
              <w:rFonts w:ascii="Times New Roman" w:hAnsi="Times New Roman"/>
              <w:color w:val="auto"/>
            </w:rPr>
            <w:t xml:space="preserve">2.3.1 </w:t>
          </w:r>
          <w:r>
            <w:rPr>
              <w:rStyle w:val="21"/>
              <w:rFonts w:ascii="Times New Roman" w:hAnsi="Times New Roman"/>
              <w:color w:val="auto"/>
              <w:sz w:val="24"/>
              <w:szCs w:val="24"/>
            </w:rPr>
            <w:t>Structure of SMI System</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_Toc70085207 \h </w:instrText>
          </w:r>
          <w:r>
            <w:rPr>
              <w:rFonts w:ascii="Times New Roman" w:hAnsi="Times New Roman"/>
              <w:sz w:val="24"/>
            </w:rPr>
            <w:fldChar w:fldCharType="separate"/>
          </w:r>
          <w:r>
            <w:rPr>
              <w:rFonts w:ascii="Times New Roman" w:hAnsi="Times New Roman"/>
              <w:sz w:val="24"/>
            </w:rPr>
            <w:t>26</w:t>
          </w:r>
          <w:r>
            <w:rPr>
              <w:rFonts w:ascii="Times New Roman" w:hAnsi="Times New Roman"/>
              <w:sz w:val="24"/>
            </w:rPr>
            <w:fldChar w:fldCharType="end"/>
          </w:r>
          <w:r>
            <w:rPr>
              <w:rFonts w:ascii="Times New Roman" w:hAnsi="Times New Roman"/>
              <w:sz w:val="24"/>
            </w:rPr>
            <w:fldChar w:fldCharType="end"/>
          </w:r>
        </w:p>
        <w:p>
          <w:pPr>
            <w:pStyle w:val="6"/>
            <w:spacing w:line="360" w:lineRule="auto"/>
            <w:rPr>
              <w:rFonts w:ascii="Times New Roman" w:hAnsi="Times New Roman"/>
              <w:kern w:val="2"/>
              <w:sz w:val="21"/>
            </w:rPr>
          </w:pPr>
          <w:r>
            <w:fldChar w:fldCharType="begin"/>
          </w:r>
          <w:r>
            <w:instrText xml:space="preserve"> HYPERLINK \l "_Toc70085208" </w:instrText>
          </w:r>
          <w:r>
            <w:fldChar w:fldCharType="separate"/>
          </w:r>
          <w:r>
            <w:rPr>
              <w:rStyle w:val="21"/>
              <w:rFonts w:ascii="Times New Roman" w:hAnsi="Times New Roman"/>
              <w:color w:val="auto"/>
            </w:rPr>
            <w:t xml:space="preserve">2.3.2 </w:t>
          </w:r>
          <w:r>
            <w:rPr>
              <w:rStyle w:val="21"/>
              <w:rFonts w:ascii="Times New Roman" w:hAnsi="Times New Roman"/>
              <w:color w:val="auto"/>
              <w:sz w:val="24"/>
              <w:szCs w:val="24"/>
            </w:rPr>
            <w:t xml:space="preserve">Experimental </w:t>
          </w:r>
          <w:r>
            <w:rPr>
              <w:rStyle w:val="21"/>
              <w:rFonts w:hint="eastAsia" w:ascii="Times New Roman" w:hAnsi="Times New Roman"/>
              <w:color w:val="auto"/>
              <w:sz w:val="24"/>
              <w:szCs w:val="24"/>
            </w:rPr>
            <w:t>R</w:t>
          </w:r>
          <w:r>
            <w:rPr>
              <w:rStyle w:val="21"/>
              <w:rFonts w:ascii="Times New Roman" w:hAnsi="Times New Roman"/>
              <w:color w:val="auto"/>
              <w:sz w:val="24"/>
              <w:szCs w:val="24"/>
            </w:rPr>
            <w:t xml:space="preserve">esults and </w:t>
          </w:r>
          <w:r>
            <w:rPr>
              <w:rStyle w:val="21"/>
              <w:rFonts w:hint="eastAsia" w:ascii="Times New Roman" w:hAnsi="Times New Roman"/>
              <w:color w:val="auto"/>
              <w:sz w:val="24"/>
              <w:szCs w:val="24"/>
            </w:rPr>
            <w:t>A</w:t>
          </w:r>
          <w:r>
            <w:rPr>
              <w:rStyle w:val="21"/>
              <w:rFonts w:ascii="Times New Roman" w:hAnsi="Times New Roman"/>
              <w:color w:val="auto"/>
              <w:sz w:val="24"/>
              <w:szCs w:val="24"/>
            </w:rPr>
            <w:t>nalysis</w:t>
          </w:r>
          <w:r>
            <w:rPr>
              <w:rFonts w:ascii="Times New Roman" w:hAnsi="Times New Roman"/>
            </w:rPr>
            <w:tab/>
          </w:r>
          <w:r>
            <w:rPr>
              <w:rFonts w:ascii="Times New Roman" w:hAnsi="Times New Roman"/>
              <w:sz w:val="24"/>
            </w:rPr>
            <w:fldChar w:fldCharType="begin"/>
          </w:r>
          <w:r>
            <w:rPr>
              <w:rFonts w:ascii="Times New Roman" w:hAnsi="Times New Roman"/>
              <w:sz w:val="24"/>
            </w:rPr>
            <w:instrText xml:space="preserve"> PAGEREF _Toc70085208 \h </w:instrText>
          </w:r>
          <w:r>
            <w:rPr>
              <w:rFonts w:ascii="Times New Roman" w:hAnsi="Times New Roman"/>
              <w:sz w:val="24"/>
            </w:rPr>
            <w:fldChar w:fldCharType="separate"/>
          </w:r>
          <w:r>
            <w:rPr>
              <w:rFonts w:ascii="Times New Roman" w:hAnsi="Times New Roman"/>
              <w:sz w:val="24"/>
            </w:rPr>
            <w:t>28</w:t>
          </w:r>
          <w:r>
            <w:rPr>
              <w:rFonts w:ascii="Times New Roman" w:hAnsi="Times New Roman"/>
              <w:sz w:val="24"/>
            </w:rPr>
            <w:fldChar w:fldCharType="end"/>
          </w:r>
          <w:r>
            <w:rPr>
              <w:rFonts w:ascii="Times New Roman" w:hAnsi="Times New Roman"/>
              <w:sz w:val="24"/>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"_Toc70085209" </w:instrText>
          </w:r>
          <w:r>
            <w:fldChar w:fldCharType="separate"/>
          </w:r>
          <w:r>
            <w:rPr>
              <w:rStyle w:val="21"/>
              <w:rFonts w:ascii="Times New Roman" w:hAnsi="Times New Roman"/>
              <w:color w:val="auto"/>
            </w:rPr>
            <w:t>2.4 Brief Summary</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_Toc70085209 \h </w:instrText>
          </w:r>
          <w:r>
            <w:rPr>
              <w:rFonts w:ascii="Times New Roman" w:hAnsi="Times New Roman"/>
            </w:rPr>
            <w:fldChar w:fldCharType="separate"/>
          </w:r>
          <w:r>
            <w:rPr>
              <w:rFonts w:ascii="Times New Roman" w:hAnsi="Times New Roman"/>
            </w:rPr>
            <w:t>31</w:t>
          </w:r>
          <w:r>
            <w:rPr>
              <w:rFonts w:ascii="Times New Roman" w:hAnsi="Times New Roman"/>
            </w:rPr>
            <w:fldChar w:fldCharType="end"/>
          </w:r>
          <w:r>
            <w:rPr>
              <w:rFonts w:ascii="Times New Roman" w:hAnsi="Times New Roman"/>
            </w:rPr>
            <w:fldChar w:fldCharType="end"/>
          </w:r>
        </w:p>
        <w:p>
          <w:pPr>
            <w:pStyle w:val="12"/>
            <w:jc w:val="both"/>
            <w:rPr>
              <w:rFonts w:eastAsiaTheme="minorEastAsia"/>
              <w:b w:val="0"/>
              <w:kern w:val="2"/>
              <w:sz w:val="21"/>
            </w:rPr>
          </w:pPr>
          <w:r>
            <w:fldChar w:fldCharType="begin"/>
          </w:r>
          <w:r>
            <w:instrText xml:space="preserve"> HYPERLINK \l "_Toc70085210" </w:instrText>
          </w:r>
          <w:r>
            <w:fldChar w:fldCharType="separate"/>
          </w:r>
          <w:r>
            <w:rPr>
              <w:rStyle w:val="21"/>
              <w:color w:val="auto"/>
            </w:rPr>
            <w:t xml:space="preserve">Chapter 3 SMI </w:t>
          </w:r>
          <w:r>
            <w:rPr>
              <w:rStyle w:val="21"/>
              <w:rFonts w:hint="eastAsia"/>
              <w:color w:val="auto"/>
            </w:rPr>
            <w:t>M</w:t>
          </w:r>
          <w:r>
            <w:rPr>
              <w:rStyle w:val="21"/>
              <w:color w:val="auto"/>
            </w:rPr>
            <w:t>easurement Based on Transmission Phase Modulation</w:t>
          </w:r>
          <w:r>
            <w:tab/>
          </w:r>
          <w:r>
            <w:fldChar w:fldCharType="begin"/>
          </w:r>
          <w:r>
            <w:instrText xml:space="preserve"> PAGEREF _Toc70085210 \h </w:instrText>
          </w:r>
          <w:r>
            <w:fldChar w:fldCharType="separate"/>
          </w:r>
          <w:r>
            <w:t>33</w:t>
          </w:r>
          <w:r>
            <w:fldChar w:fldCharType="end"/>
          </w:r>
          <w: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"_Toc70085211" </w:instrText>
          </w:r>
          <w:r>
            <w:fldChar w:fldCharType="separate"/>
          </w:r>
          <w:r>
            <w:rPr>
              <w:rStyle w:val="21"/>
              <w:rFonts w:ascii="Times New Roman" w:hAnsi="Times New Roman"/>
              <w:color w:val="auto"/>
            </w:rPr>
            <w:t>3.1 Research Background</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_Toc70085211 \h </w:instrText>
          </w:r>
          <w:r>
            <w:rPr>
              <w:rFonts w:ascii="Times New Roman" w:hAnsi="Times New Roman"/>
            </w:rPr>
            <w:fldChar w:fldCharType="separate"/>
          </w:r>
          <w:r>
            <w:rPr>
              <w:rFonts w:ascii="Times New Roman" w:hAnsi="Times New Roman"/>
            </w:rPr>
            <w:t>33</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"_Toc70085212" </w:instrText>
          </w:r>
          <w:r>
            <w:fldChar w:fldCharType="separate"/>
          </w:r>
          <w:r>
            <w:rPr>
              <w:rStyle w:val="21"/>
              <w:rFonts w:ascii="Times New Roman" w:hAnsi="Times New Roman"/>
              <w:color w:val="auto"/>
            </w:rPr>
            <w:t>3.2 Theoretical Derivation and Simulation Analysis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_Toc70085212 \h </w:instrText>
          </w:r>
          <w:r>
            <w:rPr>
              <w:rFonts w:ascii="Times New Roman" w:hAnsi="Times New Roman"/>
            </w:rPr>
            <w:fldChar w:fldCharType="separate"/>
          </w:r>
          <w:r>
            <w:rPr>
              <w:rFonts w:ascii="Times New Roman" w:hAnsi="Times New Roman"/>
            </w:rPr>
            <w:t>34</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"_Toc70085213" </w:instrText>
          </w:r>
          <w:r>
            <w:fldChar w:fldCharType="separate"/>
          </w:r>
          <w:r>
            <w:rPr>
              <w:rStyle w:val="21"/>
              <w:rFonts w:ascii="Times New Roman" w:hAnsi="Times New Roman"/>
              <w:color w:val="auto"/>
            </w:rPr>
            <w:t xml:space="preserve">3.3 Experiment and </w:t>
          </w:r>
          <w:r>
            <w:rPr>
              <w:rStyle w:val="21"/>
              <w:rFonts w:hint="eastAsia" w:ascii="Times New Roman" w:hAnsi="Times New Roman"/>
              <w:color w:val="auto"/>
            </w:rPr>
            <w:t>R</w:t>
          </w:r>
          <w:r>
            <w:rPr>
              <w:rStyle w:val="21"/>
              <w:rFonts w:ascii="Times New Roman" w:hAnsi="Times New Roman"/>
              <w:color w:val="auto"/>
            </w:rPr>
            <w:t xml:space="preserve">esult </w:t>
          </w:r>
          <w:r>
            <w:rPr>
              <w:rStyle w:val="21"/>
              <w:rFonts w:hint="eastAsia" w:ascii="Times New Roman" w:hAnsi="Times New Roman"/>
              <w:color w:val="auto"/>
            </w:rPr>
            <w:t>A</w:t>
          </w:r>
          <w:r>
            <w:rPr>
              <w:rStyle w:val="21"/>
              <w:rFonts w:ascii="Times New Roman" w:hAnsi="Times New Roman"/>
              <w:color w:val="auto"/>
            </w:rPr>
            <w:t>nalysis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_Toc70085213 \h </w:instrText>
          </w:r>
          <w:r>
            <w:rPr>
              <w:rFonts w:ascii="Times New Roman" w:hAnsi="Times New Roman"/>
            </w:rPr>
            <w:fldChar w:fldCharType="separate"/>
          </w:r>
          <w:r>
            <w:rPr>
              <w:rFonts w:ascii="Times New Roman" w:hAnsi="Times New Roman"/>
            </w:rPr>
            <w:t>47</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"_Toc70085214" </w:instrText>
          </w:r>
          <w:r>
            <w:fldChar w:fldCharType="separate"/>
          </w:r>
          <w:r>
            <w:rPr>
              <w:rStyle w:val="21"/>
              <w:rFonts w:ascii="Times New Roman" w:hAnsi="Times New Roman"/>
              <w:color w:val="auto"/>
            </w:rPr>
            <w:t>3.4 Brief Summary</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_Toc70085214 \h </w:instrText>
          </w:r>
          <w:r>
            <w:rPr>
              <w:rFonts w:ascii="Times New Roman" w:hAnsi="Times New Roman"/>
            </w:rPr>
            <w:fldChar w:fldCharType="separate"/>
          </w:r>
          <w:r>
            <w:rPr>
              <w:rFonts w:ascii="Times New Roman" w:hAnsi="Times New Roman"/>
            </w:rPr>
            <w:t>55</w:t>
          </w:r>
          <w:r>
            <w:rPr>
              <w:rFonts w:ascii="Times New Roman" w:hAnsi="Times New Roman"/>
            </w:rPr>
            <w:fldChar w:fldCharType="end"/>
          </w:r>
          <w:r>
            <w:rPr>
              <w:rFonts w:ascii="Times New Roman" w:hAnsi="Times New Roman"/>
            </w:rPr>
            <w:fldChar w:fldCharType="end"/>
          </w:r>
        </w:p>
        <w:p>
          <w:pPr>
            <w:pStyle w:val="12"/>
            <w:rPr>
              <w:rFonts w:eastAsiaTheme="minorEastAsia"/>
              <w:b w:val="0"/>
              <w:kern w:val="2"/>
              <w:sz w:val="21"/>
            </w:rPr>
          </w:pPr>
          <w:r>
            <w:fldChar w:fldCharType="begin"/>
          </w:r>
          <w:r>
            <w:instrText xml:space="preserve"> HYPERLINK \l "_Toc70085215" </w:instrText>
          </w:r>
          <w:r>
            <w:fldChar w:fldCharType="separate"/>
          </w:r>
          <w:r>
            <w:rPr>
              <w:rStyle w:val="21"/>
              <w:color w:val="auto"/>
            </w:rPr>
            <w:t xml:space="preserve">Chapter 4 SMI measurement </w:t>
          </w:r>
          <w:r>
            <w:rPr>
              <w:rStyle w:val="21"/>
              <w:rFonts w:hint="eastAsia"/>
              <w:color w:val="auto"/>
            </w:rPr>
            <w:t>Based</w:t>
          </w:r>
          <w:r>
            <w:rPr>
              <w:rStyle w:val="21"/>
              <w:color w:val="auto"/>
            </w:rPr>
            <w:t xml:space="preserve"> </w:t>
          </w:r>
          <w:r>
            <w:rPr>
              <w:rStyle w:val="21"/>
              <w:rFonts w:hint="eastAsia"/>
              <w:color w:val="auto"/>
            </w:rPr>
            <w:t>on</w:t>
          </w:r>
          <w:r>
            <w:rPr>
              <w:rStyle w:val="21"/>
              <w:color w:val="auto"/>
            </w:rPr>
            <w:t xml:space="preserve"> </w:t>
          </w:r>
          <w:r>
            <w:rPr>
              <w:rStyle w:val="21"/>
              <w:rFonts w:hint="eastAsia"/>
              <w:color w:val="auto"/>
            </w:rPr>
            <w:t>R</w:t>
          </w:r>
          <w:r>
            <w:rPr>
              <w:rStyle w:val="21"/>
              <w:color w:val="auto"/>
            </w:rPr>
            <w:t xml:space="preserve">eflective </w:t>
          </w:r>
          <w:r>
            <w:rPr>
              <w:rStyle w:val="21"/>
              <w:rFonts w:hint="eastAsia"/>
              <w:color w:val="auto"/>
            </w:rPr>
            <w:t>P</w:t>
          </w:r>
          <w:r>
            <w:rPr>
              <w:rStyle w:val="21"/>
              <w:color w:val="auto"/>
            </w:rPr>
            <w:t xml:space="preserve">hase </w:t>
          </w:r>
          <w:r>
            <w:rPr>
              <w:rStyle w:val="21"/>
              <w:rFonts w:hint="eastAsia"/>
              <w:color w:val="auto"/>
            </w:rPr>
            <w:t>M</w:t>
          </w:r>
          <w:r>
            <w:rPr>
              <w:rStyle w:val="21"/>
              <w:color w:val="auto"/>
            </w:rPr>
            <w:t>odulation</w:t>
          </w:r>
          <w:r>
            <w:tab/>
          </w:r>
          <w:r>
            <w:fldChar w:fldCharType="begin"/>
          </w:r>
          <w:r>
            <w:instrText xml:space="preserve"> PAGEREF _Toc70085215 \h </w:instrText>
          </w:r>
          <w:r>
            <w:fldChar w:fldCharType="separate"/>
          </w:r>
          <w:r>
            <w:t>57</w:t>
          </w:r>
          <w:r>
            <w:fldChar w:fldCharType="end"/>
          </w:r>
          <w: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"_Toc70085216" </w:instrText>
          </w:r>
          <w:r>
            <w:fldChar w:fldCharType="separate"/>
          </w:r>
          <w:r>
            <w:rPr>
              <w:rStyle w:val="21"/>
              <w:rFonts w:ascii="Times New Roman" w:hAnsi="Times New Roman"/>
              <w:color w:val="auto"/>
            </w:rPr>
            <w:t>4.1 Research Background</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_Toc70085216 \h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"_Toc70085217" </w:instrText>
          </w:r>
          <w:r>
            <w:fldChar w:fldCharType="separate"/>
          </w:r>
          <w:r>
            <w:rPr>
              <w:rStyle w:val="21"/>
              <w:rFonts w:ascii="Times New Roman" w:hAnsi="Times New Roman"/>
              <w:color w:val="auto"/>
            </w:rPr>
            <w:t xml:space="preserve">4.2 Theory of </w:t>
          </w:r>
          <w:r>
            <w:rPr>
              <w:rStyle w:val="21"/>
              <w:rFonts w:hint="eastAsia" w:ascii="Times New Roman" w:hAnsi="Times New Roman"/>
              <w:color w:val="auto"/>
            </w:rPr>
            <w:t>R</w:t>
          </w:r>
          <w:r>
            <w:rPr>
              <w:rStyle w:val="21"/>
              <w:rFonts w:ascii="Times New Roman" w:hAnsi="Times New Roman"/>
              <w:color w:val="auto"/>
            </w:rPr>
            <w:t xml:space="preserve">eflective </w:t>
          </w:r>
          <w:r>
            <w:rPr>
              <w:rStyle w:val="21"/>
              <w:rFonts w:hint="eastAsia" w:ascii="Times New Roman" w:hAnsi="Times New Roman"/>
              <w:color w:val="auto"/>
            </w:rPr>
            <w:t>P</w:t>
          </w:r>
          <w:r>
            <w:rPr>
              <w:rStyle w:val="21"/>
              <w:rFonts w:ascii="Times New Roman" w:hAnsi="Times New Roman"/>
              <w:color w:val="auto"/>
            </w:rPr>
            <w:t>hase Modulation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_Toc70085217 \h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"_Toc70085218" </w:instrText>
          </w:r>
          <w:r>
            <w:fldChar w:fldCharType="separate"/>
          </w:r>
          <w:r>
            <w:rPr>
              <w:rStyle w:val="21"/>
              <w:rFonts w:ascii="Times New Roman" w:hAnsi="Times New Roman"/>
              <w:color w:val="auto"/>
            </w:rPr>
            <w:t>4.3 Simulation Analysis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_Toc70085218 \h </w:instrText>
          </w:r>
          <w:r>
            <w:rPr>
              <w:rFonts w:ascii="Times New Roman" w:hAnsi="Times New Roman"/>
            </w:rPr>
            <w:fldChar w:fldCharType="separate"/>
          </w:r>
          <w:r>
            <w:rPr>
              <w:rFonts w:ascii="Times New Roman" w:hAnsi="Times New Roman"/>
            </w:rPr>
            <w:t>61</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"_Toc70085219" </w:instrText>
          </w:r>
          <w:r>
            <w:fldChar w:fldCharType="separate"/>
          </w:r>
          <w:r>
            <w:rPr>
              <w:rStyle w:val="21"/>
              <w:rFonts w:ascii="Times New Roman" w:hAnsi="Times New Roman"/>
              <w:color w:val="auto"/>
            </w:rPr>
            <w:t>4.4 Experimental and Discussion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_Toc70085219 \h </w:instrText>
          </w:r>
          <w:r>
            <w:rPr>
              <w:rFonts w:ascii="Times New Roman" w:hAnsi="Times New Roman"/>
            </w:rPr>
            <w:fldChar w:fldCharType="separate"/>
          </w:r>
          <w:r>
            <w:rPr>
              <w:rFonts w:ascii="Times New Roman" w:hAnsi="Times New Roman"/>
            </w:rPr>
            <w:t>68</w:t>
          </w:r>
          <w:r>
            <w:rPr>
              <w:rFonts w:ascii="Times New Roman" w:hAnsi="Times New Roman"/>
            </w:rPr>
            <w:fldChar w:fldCharType="end"/>
          </w:r>
          <w:r>
            <w:rPr>
              <w:rFonts w:ascii="Times New Roman" w:hAnsi="Times New Roman"/>
            </w:rPr>
            <w:fldChar w:fldCharType="end"/>
          </w:r>
        </w:p>
        <w:p>
          <w:pPr>
            <w:pStyle w:val="14"/>
            <w:tabs>
              <w:tab w:val="right" w:leader="dot" w:pos="8720"/>
            </w:tabs>
            <w:spacing w:line="360" w:lineRule="auto"/>
            <w:ind w:left="420"/>
            <w:rPr>
              <w:rFonts w:ascii="Times New Roman" w:hAnsi="Times New Roman" w:eastAsiaTheme="minorEastAsia"/>
              <w:b w:val="0"/>
              <w:kern w:val="2"/>
              <w:sz w:val="21"/>
            </w:rPr>
          </w:pPr>
          <w:r>
            <w:fldChar w:fldCharType="begin"/>
          </w:r>
          <w:r>
            <w:instrText xml:space="preserve"> HYPERLINK \l "_Toc70085220" </w:instrText>
          </w:r>
          <w:r>
            <w:fldChar w:fldCharType="separate"/>
          </w:r>
          <w:r>
            <w:rPr>
              <w:rStyle w:val="21"/>
              <w:rFonts w:ascii="Times New Roman" w:hAnsi="Times New Roman"/>
              <w:color w:val="auto"/>
            </w:rPr>
            <w:t>4.5 Brief Summary</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_Toc70085220 \h </w:instrText>
          </w:r>
          <w:r>
            <w:rPr>
              <w:rFonts w:ascii="Times New Roman" w:hAnsi="Times New Roman"/>
            </w:rPr>
            <w:fldChar w:fldCharType="separate"/>
          </w:r>
          <w:r>
            <w:rPr>
              <w:rFonts w:ascii="Times New Roman" w:hAnsi="Times New Roman"/>
            </w:rPr>
            <w:t>75</w:t>
          </w:r>
          <w:r>
            <w:rPr>
              <w:rFonts w:ascii="Times New Roman" w:hAnsi="Times New Roman"/>
            </w:rPr>
            <w:fldChar w:fldCharType="end"/>
          </w:r>
          <w:r>
            <w:rPr>
              <w:rFonts w:ascii="Times New Roman" w:hAnsi="Times New Roman"/>
            </w:rPr>
            <w:fldChar w:fldCharType="end"/>
          </w:r>
        </w:p>
        <w:p>
          <w:pPr>
            <w:pStyle w:val="12"/>
            <w:rPr>
              <w:rFonts w:eastAsiaTheme="minorEastAsia"/>
              <w:b w:val="0"/>
              <w:kern w:val="2"/>
              <w:sz w:val="21"/>
            </w:rPr>
          </w:pPr>
          <w:r>
            <w:fldChar w:fldCharType="begin"/>
          </w:r>
          <w:r>
            <w:instrText xml:space="preserve"> HYPERLINK \l "_Toc70085221" </w:instrText>
          </w:r>
          <w:r>
            <w:fldChar w:fldCharType="separate"/>
          </w:r>
          <w:r>
            <w:rPr>
              <w:rStyle w:val="21"/>
              <w:color w:val="auto"/>
            </w:rPr>
            <w:t>Chapter 5 Conclusions and Prospects</w:t>
          </w:r>
          <w:r>
            <w:tab/>
          </w:r>
          <w:r>
            <w:fldChar w:fldCharType="begin"/>
          </w:r>
          <w:r>
            <w:instrText xml:space="preserve"> PAGEREF _Toc70085221 \h </w:instrText>
          </w:r>
          <w:r>
            <w:fldChar w:fldCharType="separate"/>
          </w:r>
          <w:r>
            <w:t>77</w:t>
          </w:r>
          <w:r>
            <w:fldChar w:fldCharType="end"/>
          </w:r>
          <w:r>
            <w:fldChar w:fldCharType="end"/>
          </w:r>
        </w:p>
        <w:p>
          <w:pPr>
            <w:pStyle w:val="12"/>
            <w:rPr>
              <w:rFonts w:eastAsiaTheme="minorEastAsia"/>
              <w:b w:val="0"/>
              <w:kern w:val="2"/>
              <w:sz w:val="21"/>
            </w:rPr>
          </w:pPr>
          <w:r>
            <w:fldChar w:fldCharType="begin"/>
          </w:r>
          <w:r>
            <w:instrText xml:space="preserve"> HYPERLINK \l "_Toc70085222" </w:instrText>
          </w:r>
          <w:r>
            <w:fldChar w:fldCharType="separate"/>
          </w:r>
          <w:r>
            <w:rPr>
              <w:rStyle w:val="21"/>
              <w:rFonts w:hint="eastAsia"/>
              <w:color w:val="auto"/>
            </w:rPr>
            <w:t>R</w:t>
          </w:r>
          <w:r>
            <w:rPr>
              <w:rStyle w:val="21"/>
              <w:color w:val="auto"/>
            </w:rPr>
            <w:t>eferences</w:t>
          </w:r>
          <w:r>
            <w:tab/>
          </w:r>
          <w:r>
            <w:fldChar w:fldCharType="begin"/>
          </w:r>
          <w:r>
            <w:instrText xml:space="preserve"> PAGEREF _Toc70085222 \h </w:instrText>
          </w:r>
          <w:r>
            <w:fldChar w:fldCharType="separate"/>
          </w:r>
          <w:r>
            <w:t>79</w:t>
          </w:r>
          <w:r>
            <w:fldChar w:fldCharType="end"/>
          </w:r>
          <w:r>
            <w:fldChar w:fldCharType="end"/>
          </w:r>
        </w:p>
        <w:p>
          <w:pPr>
            <w:pStyle w:val="12"/>
            <w:rPr>
              <w:rFonts w:eastAsiaTheme="minorEastAsia"/>
              <w:b w:val="0"/>
              <w:kern w:val="2"/>
              <w:sz w:val="21"/>
            </w:rPr>
          </w:pPr>
          <w:r>
            <w:fldChar w:fldCharType="begin"/>
          </w:r>
          <w:r>
            <w:instrText xml:space="preserve"> HYPERLINK \l "_Toc70085223" </w:instrText>
          </w:r>
          <w:r>
            <w:fldChar w:fldCharType="separate"/>
          </w:r>
          <w:r>
            <w:rPr>
              <w:rStyle w:val="21"/>
              <w:rFonts w:hint="eastAsia"/>
              <w:color w:val="auto"/>
            </w:rPr>
            <w:t>A</w:t>
          </w:r>
          <w:r>
            <w:rPr>
              <w:rStyle w:val="21"/>
              <w:color w:val="auto"/>
            </w:rPr>
            <w:t>cknowledgements</w:t>
          </w:r>
          <w:r>
            <w:tab/>
          </w:r>
          <w:r>
            <w:fldChar w:fldCharType="begin"/>
          </w:r>
          <w:r>
            <w:instrText xml:space="preserve"> PAGEREF _Toc70085223 \h </w:instrText>
          </w:r>
          <w:r>
            <w:fldChar w:fldCharType="separate"/>
          </w:r>
          <w:r>
            <w:t>83</w:t>
          </w:r>
          <w:r>
            <w:fldChar w:fldCharType="end"/>
          </w:r>
          <w:r>
            <w:fldChar w:fldCharType="end"/>
          </w:r>
        </w:p>
        <w:p>
          <w:pPr>
            <w:pStyle w:val="12"/>
            <w:rPr>
              <w:rFonts w:eastAsiaTheme="minorEastAsia"/>
              <w:b w:val="0"/>
              <w:kern w:val="2"/>
              <w:sz w:val="21"/>
            </w:rPr>
          </w:pPr>
          <w:r>
            <w:fldChar w:fldCharType="begin"/>
          </w:r>
          <w:r>
            <w:instrText xml:space="preserve"> HYPERLINK \l "_Toc70085224" </w:instrText>
          </w:r>
          <w:r>
            <w:fldChar w:fldCharType="separate"/>
          </w:r>
          <w:r>
            <w:rPr>
              <w:rStyle w:val="21"/>
              <w:rFonts w:hint="eastAsia"/>
              <w:color w:val="auto"/>
            </w:rPr>
            <w:t>R</w:t>
          </w:r>
          <w:r>
            <w:rPr>
              <w:rStyle w:val="21"/>
              <w:color w:val="auto"/>
            </w:rPr>
            <w:t>esearch Results</w:t>
          </w:r>
          <w:r>
            <w:tab/>
          </w:r>
          <w:r>
            <w:fldChar w:fldCharType="begin"/>
          </w:r>
          <w:r>
            <w:instrText xml:space="preserve"> PAGEREF _Toc70085224 \h </w:instrText>
          </w:r>
          <w:r>
            <w:fldChar w:fldCharType="separate"/>
          </w:r>
          <w:r>
            <w:t>85</w:t>
          </w:r>
          <w:r>
            <w:fldChar w:fldCharType="end"/>
          </w:r>
          <w:r>
            <w:fldChar w:fldCharType="end"/>
          </w:r>
        </w:p>
        <w:p>
          <w:pPr>
            <w:spacing w:line="360" w:lineRule="auto"/>
            <w:rPr>
              <w:b/>
              <w:bCs/>
              <w:lang w:val="zh-CN"/>
            </w:rPr>
          </w:pPr>
          <w:r>
            <w:rPr>
              <w:rFonts w:ascii="Times New Roman" w:hAnsi="Times New Roman" w:cs="Times New Roman"/>
              <w:b/>
              <w:bCs/>
              <w:lang w:val="zh-CN"/>
            </w:rPr>
            <w:fldChar w:fldCharType="end"/>
          </w:r>
        </w:p>
      </w:sdtContent>
    </w:sdt>
    <w:p>
      <w:pPr>
        <w:widowControl/>
      </w:pPr>
    </w:p>
    <w:p>
      <w:pPr>
        <w:widowControl/>
        <w:jc w:val="left"/>
        <w:rPr>
          <w:rFonts w:ascii="Times New Roman" w:hAnsi="Times New Roman" w:cs="Times New Roman"/>
        </w:rPr>
      </w:pPr>
      <w:r>
        <w:rPr>
          <w:rFonts w:ascii="Times New Roman" w:hAnsi="Times New Roman" w:cs="Times New Roman"/>
        </w:rPr>
        <w:br w:type="page"/>
      </w:r>
    </w:p>
    <w:p>
      <w:pPr>
        <w:widowControl/>
        <w:rPr>
          <w:rFonts w:ascii="Times New Roman" w:hAnsi="Times New Roman" w:eastAsia="黑体" w:cs="Times New Roman"/>
          <w:b/>
          <w:sz w:val="30"/>
          <w:szCs w:val="30"/>
          <w:lang w:val="zh-CN"/>
        </w:rPr>
        <w:sectPr>
          <w:headerReference r:id="rId10" w:type="default"/>
          <w:type w:val="continuous"/>
          <w:pgSz w:w="11906" w:h="16838"/>
          <w:pgMar w:top="1440" w:right="1588" w:bottom="1440" w:left="1588" w:header="851" w:footer="992" w:gutter="0"/>
          <w:pgNumType w:fmt="upperRoman"/>
          <w:cols w:space="425" w:num="1"/>
          <w:docGrid w:type="lines" w:linePitch="312" w:charSpace="0"/>
        </w:sectPr>
      </w:pPr>
    </w:p>
    <w:p>
      <w:pPr>
        <w:pStyle w:val="15"/>
        <w:rPr>
          <w:rFonts w:ascii="Times New Roman" w:hAnsi="Times New Roman" w:cs="Times New Roman"/>
          <w:szCs w:val="30"/>
        </w:rPr>
      </w:pPr>
      <w:bookmarkStart w:id="18" w:name="_Toc70085189"/>
      <w:bookmarkStart w:id="19" w:name="_Toc70084375"/>
      <w:bookmarkStart w:id="20" w:name="_Toc69564483"/>
      <w:bookmarkStart w:id="21" w:name="_Toc69843209"/>
      <w:bookmarkStart w:id="22" w:name="_Toc69843248"/>
      <w:r>
        <w:rPr>
          <w:rFonts w:ascii="Times New Roman" w:hAnsi="Times New Roman" w:cs="Times New Roman"/>
          <w:szCs w:val="30"/>
        </w:rPr>
        <w:t>第一章 绪论</w:t>
      </w:r>
      <w:bookmarkEnd w:id="5"/>
      <w:bookmarkEnd w:id="6"/>
      <w:bookmarkEnd w:id="18"/>
      <w:bookmarkEnd w:id="19"/>
      <w:bookmarkEnd w:id="20"/>
      <w:bookmarkEnd w:id="21"/>
      <w:bookmarkEnd w:id="22"/>
    </w:p>
    <w:p>
      <w:pPr>
        <w:pStyle w:val="52"/>
        <w:ind w:firstLine="480"/>
      </w:pPr>
      <w:r>
        <w:rPr>
          <w:rFonts w:hint="eastAsia"/>
        </w:rPr>
        <w:t>在信息技术的催化作用下，超精密加工产业飞速发展，这使得精密测量技术的作用及地位不断提高，同时这也对精密测量技术提出了高精度、宽量程以及适用性强等更高的要求。然而，传统的测量技术存在体积庞大，光路结构复杂以及不易准直等缺陷，导致其应用受限，且很难满足精密仪器加工的需求。相比于传统的测量技术，光学干涉测量技术具有高精度、非接触、较强的抗电磁干扰性能等优点，在高新科技领域中发挥着不可替代的作用。因此，光学干涉测量技术引起了国内外研究学者的密切关注，并逐渐成为各个领域的研究热点。其目前已被广泛应用于信息科学、工业制造、生物医学、航空航天及国防安全等高精尖领域。</w:t>
      </w:r>
    </w:p>
    <w:p>
      <w:pPr>
        <w:pStyle w:val="13"/>
      </w:pPr>
      <w:bookmarkStart w:id="23" w:name="_Toc37183272"/>
      <w:bookmarkStart w:id="24" w:name="_Toc4442419"/>
      <w:bookmarkStart w:id="25" w:name="_Toc69564484"/>
      <w:bookmarkStart w:id="26" w:name="_Toc70084376"/>
      <w:bookmarkStart w:id="27" w:name="_Toc69843249"/>
      <w:bookmarkStart w:id="28" w:name="_Toc69843210"/>
      <w:bookmarkStart w:id="29" w:name="_Toc70085190"/>
      <w:r>
        <w:rPr>
          <w:rFonts w:ascii="Times New Roman" w:hAnsi="Times New Roman" w:cs="Times New Roman"/>
        </w:rPr>
        <w:t xml:space="preserve">1.1 </w:t>
      </w:r>
      <w:r>
        <w:t>激光自混合干涉</w:t>
      </w:r>
      <w:bookmarkEnd w:id="23"/>
      <w:bookmarkEnd w:id="24"/>
      <w:r>
        <w:rPr>
          <w:rFonts w:hint="eastAsia"/>
        </w:rPr>
        <w:t>的形成及特点</w:t>
      </w:r>
      <w:bookmarkEnd w:id="25"/>
      <w:bookmarkEnd w:id="26"/>
      <w:bookmarkEnd w:id="27"/>
      <w:bookmarkEnd w:id="28"/>
      <w:bookmarkEnd w:id="29"/>
    </w:p>
    <w:p>
      <w:pPr>
        <w:pStyle w:val="52"/>
        <w:ind w:firstLine="480"/>
      </w:pPr>
      <w:r>
        <w:t>20</w:t>
      </w:r>
      <w:r>
        <w:rPr>
          <w:rFonts w:hint="eastAsia"/>
        </w:rPr>
        <w:t>世纪6</w:t>
      </w:r>
      <w:r>
        <w:t>0</w:t>
      </w:r>
      <w:r>
        <w:rPr>
          <w:rFonts w:hint="eastAsia"/>
        </w:rPr>
        <w:t>年代，美国著名科学家梅曼成功研制了人类史上第一台红宝石激光器，这象征着激光的诞生，开创了激光技术的应用先河，是光学发展历程中极具革命性意义的重大突破。激光具有良好的方向性、时间空间相干性以及高亮度等优点，极大解决了光学干涉测量技术中存在的光源性能问题，使得光学干涉测量技术具有更高的灵敏度和大量程测量的能力。之后，半导体激光器（LD-Laser</w:t>
      </w:r>
      <w:r>
        <w:t xml:space="preserve"> </w:t>
      </w:r>
      <w:r>
        <w:rPr>
          <w:rFonts w:hint="eastAsia"/>
        </w:rPr>
        <w:t>Diode）的出现又进一步促进了光学干涉测量技术的发展，结合现代光电子技术、计算机或信号处理技术，逐渐形成了一门新兴的技术交叉学科：半导体激光干涉技术。为了进一步探究激光干涉技术特点，科研人员对其展开了大量相关的研究工作。经研究发现：在激光器系统中，当外部目标物体将一部分出射激光反射或者散射至激光腔内并且反馈光强增大到一定程度时，会改变激光器的输出特性，导致激光器出现谱线展宽、模式跳变甚至相干淬灭等一系列情况，极大影响了整个系统的工作特性。科研人员将这种引起激光器性能变化的现象定义为激光自混合干涉现象（Self-Mixing</w:t>
      </w:r>
      <w:r>
        <w:t xml:space="preserve"> </w:t>
      </w:r>
      <w:r>
        <w:rPr>
          <w:rFonts w:hint="eastAsia"/>
        </w:rPr>
        <w:t>Interference，SMI）。起初人们总是想方设法消除这种效应带来的影响以提高系统性能，然而，随着研究工作的不断深入，学者们发现了外部光反馈对激光器输出性能的影响规律：外部物体到LD输出端面的距离会使激光器输出功率以及频率产生周期性的变化，反馈光携带了外部目标物体的振动、速度、位移等运动状态信息，并且在自混合干涉效应中体现出来。利用这种特性可以准确测量出物体的振动、速度、位移等物理参量。由此产生了一种新型的极具应用价值的现代光学测量技术，即激光自混合干涉测量技术。</w:t>
      </w:r>
    </w:p>
    <w:p>
      <w:pPr>
        <w:pStyle w:val="52"/>
        <w:ind w:firstLine="480"/>
      </w:pPr>
      <w:r>
        <w:rPr>
          <w:rFonts w:hint="eastAsia"/>
        </w:rPr>
        <w:t>相较于传统光学干涉测量技术，基于激光自混合干涉的测量技术具有显著的优势，具体如下：</w:t>
      </w:r>
    </w:p>
    <w:p>
      <w:pPr>
        <w:pStyle w:val="52"/>
        <w:ind w:firstLine="480"/>
      </w:pPr>
      <w:r>
        <w:rPr>
          <w:rFonts w:hint="eastAsia"/>
        </w:rPr>
        <w:t xml:space="preserve">（1） </w:t>
      </w:r>
      <w:r>
        <w:t>光路</w:t>
      </w:r>
      <w:r>
        <w:rPr>
          <w:rFonts w:hint="eastAsia"/>
        </w:rPr>
        <w:t>设计简单、结构</w:t>
      </w:r>
      <w:r>
        <w:t>紧凑。</w:t>
      </w:r>
      <w:r>
        <w:rPr>
          <w:rFonts w:hint="eastAsia"/>
        </w:rPr>
        <w:t>典型</w:t>
      </w:r>
      <w:r>
        <w:t>的激光自混合干涉系统</w:t>
      </w:r>
      <w:r>
        <w:rPr>
          <w:rFonts w:hint="eastAsia"/>
        </w:rPr>
        <w:t>是单通道光路，通常</w:t>
      </w:r>
      <w:r>
        <w:t>由激光器、光学准直</w:t>
      </w:r>
      <w:r>
        <w:rPr>
          <w:rFonts w:hint="eastAsia"/>
        </w:rPr>
        <w:t>透镜、待测目标物及内置在激光器里的</w:t>
      </w:r>
      <w:r>
        <w:t>光电探测器组成，</w:t>
      </w:r>
      <w:r>
        <w:rPr>
          <w:rFonts w:hint="eastAsia"/>
        </w:rPr>
        <w:t>不需要额外的分光器件。</w:t>
      </w:r>
    </w:p>
    <w:p>
      <w:pPr>
        <w:pStyle w:val="52"/>
        <w:ind w:firstLine="480"/>
      </w:pPr>
      <w:r>
        <w:rPr>
          <w:rFonts w:hint="eastAsia"/>
        </w:rPr>
        <w:t xml:space="preserve">（2） </w:t>
      </w:r>
      <w:r>
        <w:t>易准直、</w:t>
      </w:r>
      <w:r>
        <w:rPr>
          <w:rFonts w:hint="eastAsia"/>
        </w:rPr>
        <w:t>耦合要求低，且不依赖于激光类型及其相干性</w:t>
      </w:r>
      <w:r>
        <w:t>。</w:t>
      </w:r>
      <w:r>
        <w:rPr>
          <w:rFonts w:hint="eastAsia"/>
        </w:rPr>
        <w:t>仅需部分光反馈回激光谐振腔内即可产生激光自混合干涉现象</w:t>
      </w:r>
      <w:r>
        <w:t>，因此，</w:t>
      </w:r>
      <w:r>
        <w:rPr>
          <w:rFonts w:hint="eastAsia"/>
        </w:rPr>
        <w:t>光路易准直，可适用于粗糙散射目标表面。同时，系统不依赖于激光器的类型，对光源的相干性没有特殊要求，不受光纤模态的影响</w:t>
      </w:r>
      <w:r>
        <w:t>。</w:t>
      </w:r>
    </w:p>
    <w:p>
      <w:pPr>
        <w:pStyle w:val="52"/>
        <w:ind w:firstLine="480"/>
      </w:pPr>
      <w:r>
        <w:rPr>
          <w:rFonts w:hint="eastAsia"/>
        </w:rPr>
        <w:t>（3） 灵敏度高，可判断物体的运动方向。激光自混合干涉系统与传统干涉仪的测量精度一致，均为</w:t>
      </w:r>
      <w:r>
        <w:rPr>
          <w:position w:val="-6"/>
        </w:rPr>
        <w:object>
          <v:shape id="_x0000_i1029"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029" DrawAspect="Content" ObjectID="_1468075729" r:id="rId29">
            <o:LockedField>false</o:LockedField>
          </o:OLEObject>
        </w:object>
      </w:r>
      <w:r>
        <w:t>/2</w:t>
      </w:r>
      <w:r>
        <w:rPr>
          <w:rFonts w:hint="eastAsia"/>
        </w:rPr>
        <w:t>，即一个干涉条纹对应半个激光波长的位移，且可以通过系统改进或者运用算法使测量精度不断提高；同时，通过观察自混合干涉信号条纹的倾斜方向便可快速判断出外部目标</w:t>
      </w:r>
      <w:r>
        <w:t>物体的运动方向。</w:t>
      </w:r>
    </w:p>
    <w:p>
      <w:pPr>
        <w:pStyle w:val="13"/>
      </w:pPr>
      <w:bookmarkStart w:id="30" w:name="_Toc4442420"/>
      <w:bookmarkStart w:id="31" w:name="_Toc69564485"/>
      <w:bookmarkStart w:id="32" w:name="_Toc69843211"/>
      <w:bookmarkStart w:id="33" w:name="_Toc70085191"/>
      <w:bookmarkStart w:id="34" w:name="_Toc37183273"/>
      <w:bookmarkStart w:id="35" w:name="_Toc70084377"/>
      <w:bookmarkStart w:id="36" w:name="_Toc69843250"/>
      <w:r>
        <w:rPr>
          <w:rFonts w:ascii="Times New Roman" w:hAnsi="Times New Roman" w:cs="Times New Roman"/>
        </w:rPr>
        <w:t xml:space="preserve">1.2 </w:t>
      </w:r>
      <w:r>
        <w:t>激光自混合干涉理论研究进展</w:t>
      </w:r>
      <w:bookmarkEnd w:id="30"/>
      <w:bookmarkEnd w:id="31"/>
      <w:bookmarkEnd w:id="32"/>
      <w:bookmarkEnd w:id="33"/>
      <w:bookmarkEnd w:id="34"/>
      <w:bookmarkEnd w:id="35"/>
      <w:bookmarkEnd w:id="36"/>
    </w:p>
    <w:p>
      <w:pPr>
        <w:pStyle w:val="52"/>
        <w:ind w:firstLine="480"/>
      </w:pPr>
      <w:r>
        <w:rPr>
          <w:rFonts w:hint="eastAsia"/>
        </w:rPr>
        <w:t>1</w:t>
      </w:r>
      <w:r>
        <w:t>963</w:t>
      </w:r>
      <w:r>
        <w:rPr>
          <w:rFonts w:hint="eastAsia"/>
        </w:rPr>
        <w:t>年，King和Steward</w:t>
      </w:r>
      <w:r>
        <w:fldChar w:fldCharType="begin"/>
      </w:r>
      <w:r>
        <w:instrText xml:space="preserve"> </w:instrText>
      </w:r>
      <w:r>
        <w:rPr>
          <w:rFonts w:hint="eastAsia"/>
        </w:rPr>
        <w:instrText xml:space="preserve">REF _Ref40725882 \r \h</w:instrText>
      </w:r>
      <w:r>
        <w:instrText xml:space="preserve">  \* MERGEFORMAT </w:instrText>
      </w:r>
      <w:r>
        <w:fldChar w:fldCharType="separate"/>
      </w:r>
      <w:r>
        <w:rPr>
          <w:vertAlign w:val="superscript"/>
        </w:rPr>
        <w:t>[1]</w:t>
      </w:r>
      <w:r>
        <w:fldChar w:fldCharType="end"/>
      </w:r>
      <w:r>
        <w:rPr>
          <w:rFonts w:hint="eastAsia"/>
        </w:rPr>
        <w:t>通过实验，首次发现一个移动的反射镜可以改变激光器的输出功率和频率，此变化类似于传统的双光束干涉，具体表现为：一个干涉条纹对应外部待测目标物</w:t>
      </w:r>
      <w:r>
        <w:rPr>
          <w:position w:val="-6"/>
        </w:rPr>
        <w:object>
          <v:shape id="_x0000_i1030"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030" DrawAspect="Content" ObjectID="_1468075730" r:id="rId30">
            <o:LockedField>false</o:LockedField>
          </o:OLEObject>
        </w:object>
      </w:r>
      <w:r>
        <w:t>/2</w:t>
      </w:r>
      <w:r>
        <w:rPr>
          <w:rFonts w:hint="eastAsia"/>
        </w:rPr>
        <w:t>的位移；激光强度的波动呈周期性变化，且其调制深度与传统的双光束干涉测量系统一致。这是最早有关于激光自混合干涉现象的报道，此现象的发现为后续的自混合干涉理论研究奠定了坚实的基础。</w:t>
      </w:r>
    </w:p>
    <w:p>
      <w:pPr>
        <w:pStyle w:val="52"/>
        <w:ind w:firstLine="480"/>
      </w:pPr>
      <w:r>
        <w:rPr>
          <w:rFonts w:hint="eastAsia"/>
        </w:rPr>
        <w:t>1</w:t>
      </w:r>
      <w:r>
        <w:t>980</w:t>
      </w:r>
      <w:r>
        <w:rPr>
          <w:rFonts w:hint="eastAsia"/>
        </w:rPr>
        <w:t>年，</w:t>
      </w:r>
      <w:r>
        <w:t>Lang和Kobayashi</w:t>
      </w:r>
      <w:r>
        <w:fldChar w:fldCharType="begin"/>
      </w:r>
      <w:r>
        <w:instrText xml:space="preserve"> REF _Ref3970722 \r \h  \* MERGEFORMAT </w:instrText>
      </w:r>
      <w:r>
        <w:fldChar w:fldCharType="separate"/>
      </w:r>
      <w:r>
        <w:rPr>
          <w:vertAlign w:val="superscript"/>
        </w:rPr>
        <w:t>[2]</w:t>
      </w:r>
      <w:r>
        <w:fldChar w:fldCharType="end"/>
      </w:r>
      <w:r>
        <w:rPr>
          <w:rFonts w:hint="eastAsia"/>
        </w:rPr>
        <w:t>详细研究了外部光反馈对半导体激光器性能的影响。在实验过程中，他们提出了一种复合腔等效模型，其将激光器与外部反射镜共同视为一个复合腔，用于解释半导体激光器的输出及光谱特性受直流激励电流和镜距的影响。他们将反馈光对激光器的影响引入到L-K速率方程中，从而修正了基本速率方程。研究还发现，当外部光反馈足够强时，会使激光器出现多稳态并引起迟滞现象。提出的复合腔理论模型揭示了半导体激光器的动态特性取决于外部光程、光反馈强度、激光器的泵浦电流以及激光器线宽展宽因子等参数。此研究为今后学者们对激光自混合干涉效应的研究提供了重要的理论依据。</w:t>
      </w:r>
    </w:p>
    <w:p>
      <w:pPr>
        <w:pStyle w:val="52"/>
        <w:ind w:firstLine="480"/>
      </w:pPr>
      <w:r>
        <w:rPr>
          <w:rFonts w:hint="eastAsia"/>
        </w:rPr>
        <w:t>1</w:t>
      </w:r>
      <w:r>
        <w:t>984</w:t>
      </w:r>
      <w:r>
        <w:rPr>
          <w:rFonts w:hint="eastAsia"/>
        </w:rPr>
        <w:t>年，</w:t>
      </w:r>
      <w:r>
        <w:t>Agrawal</w:t>
      </w:r>
      <w:r>
        <w:fldChar w:fldCharType="begin"/>
      </w:r>
      <w:r>
        <w:instrText xml:space="preserve"> REF _Ref69648110 \r \h  \* MERGEFORMAT </w:instrText>
      </w:r>
      <w:r>
        <w:fldChar w:fldCharType="separate"/>
      </w:r>
      <w:r>
        <w:rPr>
          <w:vertAlign w:val="superscript"/>
        </w:rPr>
        <w:t>[3]</w:t>
      </w:r>
      <w:r>
        <w:fldChar w:fldCharType="end"/>
      </w:r>
      <w:r>
        <w:rPr>
          <w:rFonts w:hint="eastAsia"/>
        </w:rPr>
        <w:t>从理论上考虑了外部光反馈对单模注入激光器的影响，提出了线宽变窄理论。文中经过一定的简化假设，得到了激光线宽的解析表达式。其充分考虑了载波诱导的指标变化和外部反馈的影响。同</w:t>
      </w:r>
      <w:r>
        <w:t>年，Acket</w:t>
      </w:r>
      <w:r>
        <w:fldChar w:fldCharType="begin"/>
      </w:r>
      <w:r>
        <w:instrText xml:space="preserve"> REF _Ref69648124 \r \h  \* MERGEFORMAT </w:instrText>
      </w:r>
      <w:r>
        <w:fldChar w:fldCharType="separate"/>
      </w:r>
      <w:r>
        <w:rPr>
          <w:vertAlign w:val="superscript"/>
        </w:rPr>
        <w:t>[4]</w:t>
      </w:r>
      <w:r>
        <w:fldChar w:fldCharType="end"/>
      </w:r>
      <w:r>
        <w:t>等人</w:t>
      </w:r>
      <w:r>
        <w:rPr>
          <w:rFonts w:hint="eastAsia"/>
        </w:rPr>
        <w:t>分析了单纵模半导体激光器的自混合干涉效应，首次定义光反馈因子</w:t>
      </w:r>
      <w:r>
        <w:rPr>
          <w:rFonts w:hint="eastAsia"/>
          <w:i/>
        </w:rPr>
        <w:t>C</w:t>
      </w:r>
      <w:r>
        <w:rPr>
          <w:rFonts w:hint="eastAsia"/>
        </w:rPr>
        <w:t>，用其表征系统的光反馈强弱。他们根据</w:t>
      </w:r>
      <w:r>
        <w:rPr>
          <w:rFonts w:hint="eastAsia"/>
          <w:i/>
        </w:rPr>
        <w:t>C</w:t>
      </w:r>
      <w:r>
        <w:rPr>
          <w:rFonts w:hint="eastAsia"/>
        </w:rPr>
        <w:t>值的大小划分成了两个反馈区域，即</w:t>
      </w:r>
      <w:r>
        <w:rPr>
          <w:position w:val="-6"/>
        </w:rPr>
        <w:object>
          <v:shape id="_x0000_i1031" o:spt="75" type="#_x0000_t75" style="height:13.5pt;width:28.5pt;" o:ole="t" filled="f" o:preferrelative="t" stroked="f" coordsize="21600,21600">
            <v:path/>
            <v:fill on="f" focussize="0,0"/>
            <v:stroke on="f" joinstyle="miter"/>
            <v:imagedata r:id="rId32" o:title=""/>
            <o:lock v:ext="edit" aspectratio="t"/>
            <w10:wrap type="none"/>
            <w10:anchorlock/>
          </v:shape>
          <o:OLEObject Type="Embed" ProgID="Equation.DSMT4" ShapeID="_x0000_i1031" DrawAspect="Content" ObjectID="_1468075731" r:id="rId31">
            <o:LockedField>false</o:LockedField>
          </o:OLEObject>
        </w:object>
      </w:r>
      <w:r>
        <w:rPr>
          <w:rFonts w:hint="eastAsia"/>
        </w:rPr>
        <w:t>的弱反馈区和</w:t>
      </w:r>
      <w:r>
        <w:rPr>
          <w:position w:val="-6"/>
        </w:rPr>
        <w:object>
          <v:shape id="_x0000_i1032" o:spt="75" type="#_x0000_t75" style="height:13.5pt;width:28.5pt;" o:ole="t" filled="f" o:preferrelative="t" stroked="f" coordsize="21600,21600">
            <v:path/>
            <v:fill on="f" focussize="0,0"/>
            <v:stroke on="f" joinstyle="miter"/>
            <v:imagedata r:id="rId34" o:title=""/>
            <o:lock v:ext="edit" aspectratio="t"/>
            <w10:wrap type="none"/>
            <w10:anchorlock/>
          </v:shape>
          <o:OLEObject Type="Embed" ProgID="Equation.DSMT4" ShapeID="_x0000_i1032" DrawAspect="Content" ObjectID="_1468075732" r:id="rId33">
            <o:LockedField>false</o:LockedField>
          </o:OLEObject>
        </w:object>
      </w:r>
      <w:r>
        <w:rPr>
          <w:rFonts w:hint="eastAsia"/>
        </w:rPr>
        <w:t>的强反馈区，</w:t>
      </w:r>
      <w:r>
        <w:rPr>
          <w:i/>
        </w:rPr>
        <w:t>C</w:t>
      </w:r>
      <w:r>
        <w:rPr>
          <w:rFonts w:hint="eastAsia"/>
        </w:rPr>
        <w:t>=</w:t>
      </w:r>
      <w:r>
        <w:t>1</w:t>
      </w:r>
      <w:r>
        <w:rPr>
          <w:rFonts w:hint="eastAsia"/>
        </w:rPr>
        <w:t>为临界值</w:t>
      </w:r>
      <w:r>
        <w:t>，</w:t>
      </w:r>
      <w:r>
        <w:rPr>
          <w:rFonts w:hint="eastAsia"/>
        </w:rPr>
        <w:t>此时噪声达到最大。当光反馈强度达到一定程度时，不再满足激光自混合稳态条件，此时将会出现迟滞现象。</w:t>
      </w:r>
    </w:p>
    <w:p>
      <w:pPr>
        <w:pStyle w:val="52"/>
        <w:ind w:firstLine="480"/>
      </w:pPr>
      <w:r>
        <w:t>1987年，Shimizu</w:t>
      </w:r>
      <w:r>
        <w:fldChar w:fldCharType="begin"/>
      </w:r>
      <w:r>
        <w:instrText xml:space="preserve"> REF _Ref40725981 \r \h  \* MERGEFORMAT </w:instrText>
      </w:r>
      <w:r>
        <w:fldChar w:fldCharType="separate"/>
      </w:r>
      <w:r>
        <w:rPr>
          <w:vertAlign w:val="superscript"/>
        </w:rPr>
        <w:t>[5]</w:t>
      </w:r>
      <w:r>
        <w:fldChar w:fldCharType="end"/>
      </w:r>
      <w:r>
        <w:rPr>
          <w:rFonts w:hint="eastAsia"/>
        </w:rPr>
        <w:t>基于激光自混合干涉效应实验搭建了半导体激光多普勒测速仪（LDV）系统，并提出了一种简单的LDV方向识别方法。在实验中发现，当系统处于适度反馈时，激光器输出的信号呈锯齿波形，且锯齿波的倾斜方向随外部目标物体的运动方向变化而变化。因此，通过观察自混合干涉信号条纹的倾斜方向便可快速获取外部目标物体的运动方向信息。此外，他的研究表明自混合信号频谱除了含有多普勒基频分量，还存在各次谐波分量。</w:t>
      </w:r>
    </w:p>
    <w:p>
      <w:pPr>
        <w:pStyle w:val="52"/>
        <w:ind w:firstLine="480"/>
      </w:pPr>
      <w:r>
        <w:t>1988年，Groot</w:t>
      </w:r>
      <w:r>
        <w:fldChar w:fldCharType="begin"/>
      </w:r>
      <w:r>
        <w:instrText xml:space="preserve"> REF _Ref40725989 \r \h  \* MERGEFORMAT </w:instrText>
      </w:r>
      <w:r>
        <w:fldChar w:fldCharType="separate"/>
      </w:r>
      <w:r>
        <w:rPr>
          <w:vertAlign w:val="superscript"/>
        </w:rPr>
        <w:t>[6]</w:t>
      </w:r>
      <w:r>
        <w:fldChar w:fldCharType="end"/>
      </w:r>
      <w:r>
        <w:t>等人</w:t>
      </w:r>
      <w:r>
        <w:rPr>
          <w:rFonts w:hint="eastAsia"/>
        </w:rPr>
        <w:t>利用半导体激光器的背向散射光进行相干测距和测速，首次提出用三镜腔理论模型来等效激光自混合干涉系统，并基于Lang-Kobayashi方程，详细推导出了用于表征SMI系统激光器输出光强的数学表达式，从而为类锯齿波干涉信号的产生机理提供了合理解释，这也摆脱了传统激光干涉理论的束缚，使激光自混合干涉的机理研究有了质的突破。在此之后，</w:t>
      </w:r>
      <w:r>
        <w:t>Groot</w:t>
      </w:r>
      <w:r>
        <w:fldChar w:fldCharType="begin"/>
      </w:r>
      <w:r>
        <w:instrText xml:space="preserve"> REF _Ref69648169 \r \h  \* MERGEFORMAT </w:instrText>
      </w:r>
      <w:r>
        <w:fldChar w:fldCharType="separate"/>
      </w:r>
      <w:r>
        <w:rPr>
          <w:vertAlign w:val="superscript"/>
        </w:rPr>
        <w:t>[7]</w:t>
      </w:r>
      <w:r>
        <w:fldChar w:fldCharType="end"/>
      </w:r>
      <w:r>
        <w:rPr>
          <w:rFonts w:hint="eastAsia"/>
        </w:rPr>
        <w:t>于1</w:t>
      </w:r>
      <w:r>
        <w:t>990</w:t>
      </w:r>
      <w:r>
        <w:rPr>
          <w:rFonts w:hint="eastAsia"/>
        </w:rPr>
        <w:t>年再次利用三镜腔模型分析了多模半导体激光器的自混合干涉现象，并指出其在测量领域具有潜在的应用价值。为后期研究学者对多模激光自混合干涉的研究提供了强有力的理论支撑。</w:t>
      </w:r>
    </w:p>
    <w:p>
      <w:pPr>
        <w:pStyle w:val="52"/>
        <w:ind w:firstLine="480"/>
      </w:pPr>
      <w:r>
        <w:rPr>
          <w:rFonts w:hint="eastAsia"/>
        </w:rPr>
        <w:t>1</w:t>
      </w:r>
      <w:r>
        <w:t>992</w:t>
      </w:r>
      <w:r>
        <w:rPr>
          <w:rFonts w:hint="eastAsia"/>
        </w:rPr>
        <w:t>年，Wang</w:t>
      </w:r>
      <w:r>
        <w:fldChar w:fldCharType="begin"/>
      </w:r>
      <w:r>
        <w:instrText xml:space="preserve"> </w:instrText>
      </w:r>
      <w:r>
        <w:rPr>
          <w:rFonts w:hint="eastAsia"/>
        </w:rPr>
        <w:instrText xml:space="preserve">REF _Ref69648179 \r \h</w:instrText>
      </w:r>
      <w:r>
        <w:instrText xml:space="preserve">  \* MERGEFORMAT </w:instrText>
      </w:r>
      <w:r>
        <w:fldChar w:fldCharType="separate"/>
      </w:r>
      <w:r>
        <w:rPr>
          <w:vertAlign w:val="superscript"/>
        </w:rPr>
        <w:t>[8]</w:t>
      </w:r>
      <w:r>
        <w:fldChar w:fldCharType="end"/>
      </w:r>
      <w:r>
        <w:t>等人</w:t>
      </w:r>
      <w:r>
        <w:rPr>
          <w:rFonts w:hint="eastAsia"/>
        </w:rPr>
        <w:t>使用长度为6m的单模光纤搭建了激光自混合的多普勒测速仪，对多普勒测速进行了深入研究。他们发现在反馈强度较大的情况下，激光器的阈值和光谱的特性会同时发生变化，因此产生的多普勒信号频谱不同于传统多普勒信号频谱的单峰谱线，而是存在更高阶次的谐波。这也再一次表明传统的干涉理论已不具普遍性。</w:t>
      </w:r>
    </w:p>
    <w:p>
      <w:pPr>
        <w:pStyle w:val="52"/>
        <w:ind w:firstLine="480"/>
      </w:pPr>
      <w:r>
        <w:t>1993年，Wang</w:t>
      </w:r>
      <w:bookmarkStart w:id="37" w:name="OLE_LINK4"/>
      <w:r>
        <w:fldChar w:fldCharType="begin"/>
      </w:r>
      <w:r>
        <w:instrText xml:space="preserve"> REF _Ref69648191 \r \h  \* MERGEFORMAT </w:instrText>
      </w:r>
      <w:r>
        <w:fldChar w:fldCharType="separate"/>
      </w:r>
      <w:r>
        <w:rPr>
          <w:vertAlign w:val="superscript"/>
        </w:rPr>
        <w:t>[9]</w:t>
      </w:r>
      <w:r>
        <w:fldChar w:fldCharType="end"/>
      </w:r>
      <w:r>
        <w:t>等人</w:t>
      </w:r>
      <w:bookmarkEnd w:id="37"/>
      <w:r>
        <w:rPr>
          <w:rFonts w:hint="eastAsia"/>
        </w:rPr>
        <w:t>搭建了光纤耦合型的激光自混合干涉系统进行实验，经过观察和光谱分析，得出了以下重要的结论：（1）激光自混合系统具有与传统干涉系统相同的灵敏度；（2）自混合干涉效应的产生不依赖于光源的相干长度以及激光模式类型；（3）通过观察自混合信号的条纹倾斜方向便可准确判断外部目标物体的运动方向。这一系列结论通过后续大量的理论分析及实验研究不断被证实，这也为光纤自混合传感的应用打下基础。</w:t>
      </w:r>
    </w:p>
    <w:p>
      <w:pPr>
        <w:pStyle w:val="52"/>
        <w:ind w:firstLine="480"/>
      </w:pPr>
      <w:r>
        <w:t>1995年，Smith</w:t>
      </w:r>
      <w:r>
        <w:fldChar w:fldCharType="begin"/>
      </w:r>
      <w:r>
        <w:instrText xml:space="preserve"> REF _Ref69648203 \r \h  \* MERGEFORMAT </w:instrText>
      </w:r>
      <w:r>
        <w:fldChar w:fldCharType="separate"/>
      </w:r>
      <w:r>
        <w:rPr>
          <w:vertAlign w:val="superscript"/>
        </w:rPr>
        <w:t>[10]</w:t>
      </w:r>
      <w:r>
        <w:fldChar w:fldCharType="end"/>
      </w:r>
      <w:r>
        <w:t>等人</w:t>
      </w:r>
      <w:r>
        <w:rPr>
          <w:rFonts w:hint="eastAsia"/>
        </w:rPr>
        <w:t>采用注入锁定理论对激光自混合干涉效应进行解释，他们认为外部光反馈通过一个类似于注入锁定的过程，将外部目标物体的运动信息反映到激光的相位和振幅上。他们将激光器自洽条件添加到标准的注入锁定关系中，从而推导出激光的相位和振幅的波动特性，并通过实验验证了这些设想的正确性。虽然该实验结论仅适用于弱反馈情况，但也为学者们研究激光自混合干涉效应提供了新思路，同时也进一步丰富了激光自混合干涉的研究手段。</w:t>
      </w:r>
    </w:p>
    <w:p>
      <w:pPr>
        <w:pStyle w:val="52"/>
        <w:ind w:firstLine="480"/>
      </w:pPr>
      <w:r>
        <w:t>1997年，Merlo</w:t>
      </w:r>
      <w:r>
        <w:fldChar w:fldCharType="begin"/>
      </w:r>
      <w:r>
        <w:instrText xml:space="preserve"> REF _Ref40726024 \r \h  \* MERGEFORMAT </w:instrText>
      </w:r>
      <w:r>
        <w:fldChar w:fldCharType="separate"/>
      </w:r>
      <w:r>
        <w:rPr>
          <w:vertAlign w:val="superscript"/>
        </w:rPr>
        <w:t>[11]</w:t>
      </w:r>
      <w:r>
        <w:fldChar w:fldCharType="end"/>
      </w:r>
      <w:r>
        <w:rPr>
          <w:rFonts w:hint="eastAsia"/>
        </w:rPr>
        <w:t>等人在弱反馈以及适度反馈条件下，搭建单通道半导体激光自混合干涉仪，成功实现了外部目标物振动位移波形的重构。相较于仅有半波长精度的条纹计数法，该方法可用于微米级的位移重构，重构精度可达到几十纳米，还可准确识别出外部目标物的运动方向。</w:t>
      </w:r>
    </w:p>
    <w:p>
      <w:pPr>
        <w:pStyle w:val="52"/>
        <w:ind w:firstLine="480"/>
      </w:pPr>
      <w:r>
        <w:rPr>
          <w:rFonts w:hint="eastAsia"/>
        </w:rPr>
        <w:t>2</w:t>
      </w:r>
      <w:r>
        <w:t>003</w:t>
      </w:r>
      <w:r>
        <w:rPr>
          <w:rFonts w:hint="eastAsia"/>
        </w:rPr>
        <w:t>年，</w:t>
      </w:r>
      <w:r>
        <w:t xml:space="preserve"> Abdulrhmann</w:t>
      </w:r>
      <w:r>
        <w:fldChar w:fldCharType="begin"/>
      </w:r>
      <w:r>
        <w:instrText xml:space="preserve"> REF _Ref69648235 \r \h  \* MERGEFORMAT </w:instrText>
      </w:r>
      <w:r>
        <w:fldChar w:fldCharType="separate"/>
      </w:r>
      <w:r>
        <w:rPr>
          <w:vertAlign w:val="superscript"/>
        </w:rPr>
        <w:t>[12]</w:t>
      </w:r>
      <w:r>
        <w:fldChar w:fldCharType="end"/>
      </w:r>
      <w:r>
        <w:rPr>
          <w:rFonts w:hint="eastAsia"/>
        </w:rPr>
        <w:t>等人采用一种改进的理论模型研究分析当系统存在外部光反馈时半导体激光器的动态特性。他们考虑外部光反馈和注入电流对半导体激光器的影响，修正了基本的L-K速率方程，给出了描述激光输出光强的数学模型。该模型在任意光反馈强度情况下均可适用。通过理论推导以及仿真实验分析表明，在不同的光反馈强度及注入电流水平下，半导体激光器具有三个不同的工作模式：单模（连续波）、混沌和脉冲。</w:t>
      </w:r>
    </w:p>
    <w:p>
      <w:pPr>
        <w:pStyle w:val="52"/>
        <w:ind w:firstLine="480"/>
      </w:pPr>
      <w:r>
        <w:t>2005年，</w:t>
      </w:r>
      <w:r>
        <w:rPr>
          <w:rFonts w:hint="eastAsia"/>
        </w:rPr>
        <w:t>G.Plantier</w:t>
      </w:r>
      <w:r>
        <w:fldChar w:fldCharType="begin"/>
      </w:r>
      <w:r>
        <w:instrText xml:space="preserve"> </w:instrText>
      </w:r>
      <w:r>
        <w:rPr>
          <w:rFonts w:hint="eastAsia"/>
        </w:rPr>
        <w:instrText xml:space="preserve">REF _Ref69648257 \r \h</w:instrText>
      </w:r>
      <w:r>
        <w:instrText xml:space="preserve">  \* MERGEFORMAT </w:instrText>
      </w:r>
      <w:r>
        <w:fldChar w:fldCharType="separate"/>
      </w:r>
      <w:r>
        <w:rPr>
          <w:vertAlign w:val="superscript"/>
        </w:rPr>
        <w:t>[13]</w:t>
      </w:r>
      <w:r>
        <w:fldChar w:fldCharType="end"/>
      </w:r>
      <w:r>
        <w:rPr>
          <w:rFonts w:hint="eastAsia"/>
        </w:rPr>
        <w:t>等人分析了自混合干涉系统在不同的反馈强度下半导体激光器的运作模式，并给出了相应的近似模型，使用该模型可以计算出目标物的机械位移与激光器输出的光功率之间的关系，为寻求最佳的激光自混合干涉信号处理手段开辟了新道路。</w:t>
      </w:r>
    </w:p>
    <w:p>
      <w:pPr>
        <w:pStyle w:val="52"/>
        <w:ind w:firstLine="480"/>
      </w:pPr>
      <w:r>
        <w:rPr>
          <w:rFonts w:hint="eastAsia"/>
        </w:rPr>
        <w:t>2</w:t>
      </w:r>
      <w:r>
        <w:t>007</w:t>
      </w:r>
      <w:r>
        <w:rPr>
          <w:rFonts w:hint="eastAsia"/>
        </w:rPr>
        <w:t>年，Zhang</w:t>
      </w:r>
      <w:r>
        <w:fldChar w:fldCharType="begin"/>
      </w:r>
      <w:r>
        <w:instrText xml:space="preserve"> </w:instrText>
      </w:r>
      <w:r>
        <w:rPr>
          <w:rFonts w:hint="eastAsia"/>
        </w:rPr>
        <w:instrText xml:space="preserve">REF _Ref69648271 \r \h</w:instrText>
      </w:r>
      <w:r>
        <w:instrText xml:space="preserve">  \* MERGEFORMAT </w:instrText>
      </w:r>
      <w:r>
        <w:fldChar w:fldCharType="separate"/>
      </w:r>
      <w:r>
        <w:rPr>
          <w:vertAlign w:val="superscript"/>
        </w:rPr>
        <w:t>[14]</w:t>
      </w:r>
      <w:r>
        <w:fldChar w:fldCharType="end"/>
      </w:r>
      <w:r>
        <w:rPr>
          <w:rFonts w:hint="eastAsia"/>
        </w:rPr>
        <w:t>等人分析了由高反射率物体反射至激光器谐振腔内的反馈光对自混合干涉条纹和激光偏振态的影响。实验研究发现，当外部反射目标物体倾斜一定程度时，会产生稳定、均匀且具有纳米分辨率的自混合条纹。其条纹精度是传统干涉仪的4</w:t>
      </w:r>
      <w:r>
        <w:t>0</w:t>
      </w:r>
      <w:r>
        <w:rPr>
          <w:rFonts w:hint="eastAsia"/>
        </w:rPr>
        <w:t>倍，在精密测量领域中的应用具有极大的优势。</w:t>
      </w:r>
    </w:p>
    <w:p>
      <w:pPr>
        <w:pStyle w:val="52"/>
        <w:ind w:firstLine="480"/>
      </w:pPr>
      <w:r>
        <w:rPr>
          <w:rFonts w:hint="eastAsia"/>
        </w:rPr>
        <w:t>2</w:t>
      </w:r>
      <w:r>
        <w:t>009</w:t>
      </w:r>
      <w:r>
        <w:rPr>
          <w:rFonts w:hint="eastAsia"/>
        </w:rPr>
        <w:t>年，Yu</w:t>
      </w:r>
      <w:r>
        <w:fldChar w:fldCharType="begin"/>
      </w:r>
      <w:r>
        <w:instrText xml:space="preserve"> </w:instrText>
      </w:r>
      <w:r>
        <w:rPr>
          <w:rFonts w:hint="eastAsia"/>
        </w:rPr>
        <w:instrText xml:space="preserve">REF _Ref69648283 \r \h</w:instrText>
      </w:r>
      <w:r>
        <w:instrText xml:space="preserve">  \* MERGEFORMAT </w:instrText>
      </w:r>
      <w:r>
        <w:fldChar w:fldCharType="separate"/>
      </w:r>
      <w:r>
        <w:rPr>
          <w:vertAlign w:val="superscript"/>
        </w:rPr>
        <w:t>[15]</w:t>
      </w:r>
      <w:r>
        <w:fldChar w:fldCharType="end"/>
      </w:r>
      <w:r>
        <w:t>等人</w:t>
      </w:r>
      <w:r>
        <w:rPr>
          <w:rFonts w:hint="eastAsia"/>
        </w:rPr>
        <w:t>研究了不同光反馈强度因子</w:t>
      </w:r>
      <w:r>
        <w:rPr>
          <w:rFonts w:hint="eastAsia"/>
          <w:i/>
        </w:rPr>
        <w:t>C</w:t>
      </w:r>
      <w:r>
        <w:rPr>
          <w:rFonts w:hint="eastAsia"/>
        </w:rPr>
        <w:t>对自混合干涉系统行为的影响，并分析了所有可能的激光模式在不同</w:t>
      </w:r>
      <w:r>
        <w:rPr>
          <w:rFonts w:hint="eastAsia"/>
          <w:i/>
        </w:rPr>
        <w:t>C</w:t>
      </w:r>
      <w:r>
        <w:rPr>
          <w:rFonts w:hint="eastAsia"/>
        </w:rPr>
        <w:t>值下的谱线宽度，在此基础上，结合最小线宽模式竞争原则，提出了一套</w:t>
      </w:r>
      <w:r>
        <w:rPr>
          <w:rFonts w:hint="eastAsia"/>
          <w:i/>
        </w:rPr>
        <w:t>C</w:t>
      </w:r>
      <w:r>
        <w:rPr>
          <w:rFonts w:hint="eastAsia"/>
        </w:rPr>
        <w:t>较大时的激光模式跳跃规则。这些规则可以用于解释当</w:t>
      </w:r>
      <w:r>
        <w:rPr>
          <w:rFonts w:hint="eastAsia"/>
          <w:i/>
        </w:rPr>
        <w:t>C</w:t>
      </w:r>
      <w:r>
        <w:rPr>
          <w:rFonts w:hint="eastAsia"/>
        </w:rPr>
        <w:t>较大时自混合干涉条纹数量减少的现象。</w:t>
      </w:r>
      <w:r>
        <w:t>2011年</w:t>
      </w:r>
      <w:r>
        <w:rPr>
          <w:rFonts w:hint="eastAsia"/>
        </w:rPr>
        <w:t>，他们基于自混合干涉理论提出了一种测量光反馈强度</w:t>
      </w:r>
      <w:r>
        <w:rPr>
          <w:rFonts w:hint="eastAsia"/>
          <w:i/>
        </w:rPr>
        <w:t>C</w:t>
      </w:r>
      <w:r>
        <w:rPr>
          <w:rFonts w:hint="eastAsia"/>
        </w:rPr>
        <w:t>值的全新方法</w:t>
      </w:r>
      <w:r>
        <w:fldChar w:fldCharType="begin"/>
      </w:r>
      <w:r>
        <w:instrText xml:space="preserve"> </w:instrText>
      </w:r>
      <w:r>
        <w:rPr>
          <w:rFonts w:hint="eastAsia"/>
        </w:rPr>
        <w:instrText xml:space="preserve">REF _Ref69648292 \r \h</w:instrText>
      </w:r>
      <w:r>
        <w:instrText xml:space="preserve">  \* MERGEFORMAT </w:instrText>
      </w:r>
      <w:r>
        <w:fldChar w:fldCharType="separate"/>
      </w:r>
      <w:r>
        <w:rPr>
          <w:vertAlign w:val="superscript"/>
        </w:rPr>
        <w:t>[16]</w:t>
      </w:r>
      <w:r>
        <w:fldChar w:fldCharType="end"/>
      </w:r>
      <w:r>
        <w:rPr>
          <w:rFonts w:hint="eastAsia"/>
        </w:rPr>
        <w:t>，即在频域上进行自混合信号的分析处理进而精确估计出</w:t>
      </w:r>
      <w:r>
        <w:rPr>
          <w:rFonts w:hint="eastAsia"/>
          <w:i/>
        </w:rPr>
        <w:t>C</w:t>
      </w:r>
      <w:r>
        <w:rPr>
          <w:rFonts w:hint="eastAsia"/>
        </w:rPr>
        <w:t>值的大小。所提出的方法可测较大范围的</w:t>
      </w:r>
      <w:r>
        <w:rPr>
          <w:rFonts w:hint="eastAsia"/>
          <w:i/>
        </w:rPr>
        <w:t>C</w:t>
      </w:r>
      <w:r>
        <w:rPr>
          <w:rFonts w:hint="eastAsia"/>
        </w:rPr>
        <w:t>值，对需要确定</w:t>
      </w:r>
      <w:r>
        <w:rPr>
          <w:rFonts w:hint="eastAsia"/>
          <w:i/>
        </w:rPr>
        <w:t>C</w:t>
      </w:r>
      <w:r>
        <w:rPr>
          <w:rFonts w:hint="eastAsia"/>
        </w:rPr>
        <w:t xml:space="preserve">值的位移重构方法具有重要的意义。 </w:t>
      </w:r>
    </w:p>
    <w:p>
      <w:pPr>
        <w:pStyle w:val="52"/>
        <w:ind w:firstLine="480"/>
      </w:pPr>
      <w:r>
        <w:rPr>
          <w:rFonts w:hint="eastAsia"/>
        </w:rPr>
        <w:t>2</w:t>
      </w:r>
      <w:r>
        <w:t>014</w:t>
      </w:r>
      <w:r>
        <w:rPr>
          <w:rFonts w:hint="eastAsia"/>
        </w:rPr>
        <w:t>年，Fan</w:t>
      </w:r>
      <w:r>
        <w:fldChar w:fldCharType="begin"/>
      </w:r>
      <w:r>
        <w:instrText xml:space="preserve"> </w:instrText>
      </w:r>
      <w:r>
        <w:rPr>
          <w:rFonts w:hint="eastAsia"/>
        </w:rPr>
        <w:instrText xml:space="preserve">REF _Ref69648304 \r \h</w:instrText>
      </w:r>
      <w:r>
        <w:instrText xml:space="preserve">  \* MERGEFORMAT </w:instrText>
      </w:r>
      <w:r>
        <w:fldChar w:fldCharType="separate"/>
      </w:r>
      <w:r>
        <w:rPr>
          <w:vertAlign w:val="superscript"/>
        </w:rPr>
        <w:t>[17]</w:t>
      </w:r>
      <w:r>
        <w:fldChar w:fldCharType="end"/>
      </w:r>
      <w:r>
        <w:rPr>
          <w:rFonts w:hint="eastAsia"/>
        </w:rPr>
        <w:t>等人基于L-K理论模型，详细地分析了自混合干涉测量系统的动态稳定性。他们实验发现自混合干涉系统的动态稳定性主要受注入电流、光反馈强度</w:t>
      </w:r>
      <w:r>
        <w:rPr>
          <w:rFonts w:hint="eastAsia"/>
          <w:i/>
        </w:rPr>
        <w:t>C</w:t>
      </w:r>
      <w:r>
        <w:rPr>
          <w:rFonts w:hint="eastAsia"/>
        </w:rPr>
        <w:t>、初始外腔长度及外部目标物的运动参数的影响。进一步地，他们提出了稳定性边界条件，依此划分了三个区域：稳态区、半稳态区和非稳态区。</w:t>
      </w:r>
    </w:p>
    <w:p>
      <w:pPr>
        <w:pStyle w:val="52"/>
        <w:ind w:firstLine="480"/>
      </w:pPr>
      <w:r>
        <w:rPr>
          <w:rFonts w:hint="eastAsia"/>
          <w:highlight w:val="yellow"/>
        </w:rPr>
        <w:t>2</w:t>
      </w:r>
      <w:r>
        <w:rPr>
          <w:highlight w:val="yellow"/>
        </w:rPr>
        <w:t>018</w:t>
      </w:r>
      <w:r>
        <w:rPr>
          <w:rFonts w:hint="eastAsia"/>
          <w:highlight w:val="yellow"/>
        </w:rPr>
        <w:t>年，Zhu</w:t>
      </w:r>
      <w:r>
        <w:rPr>
          <w:highlight w:val="yellow"/>
        </w:rPr>
        <w:fldChar w:fldCharType="begin"/>
      </w:r>
      <w:r>
        <w:rPr>
          <w:highlight w:val="yellow"/>
        </w:rPr>
        <w:instrText xml:space="preserve"> </w:instrText>
      </w:r>
      <w:r>
        <w:rPr>
          <w:rFonts w:hint="eastAsia"/>
          <w:highlight w:val="yellow"/>
        </w:rPr>
        <w:instrText xml:space="preserve">REF _Ref69648313 \r \h</w:instrText>
      </w:r>
      <w:r>
        <w:rPr>
          <w:highlight w:val="yellow"/>
        </w:rPr>
        <w:instrText xml:space="preserve">  \* MERGEFORMAT </w:instrText>
      </w:r>
      <w:r>
        <w:rPr>
          <w:highlight w:val="yellow"/>
        </w:rPr>
        <w:fldChar w:fldCharType="separate"/>
      </w:r>
      <w:r>
        <w:rPr>
          <w:highlight w:val="yellow"/>
          <w:vertAlign w:val="superscript"/>
        </w:rPr>
        <w:t>[18]</w:t>
      </w:r>
      <w:r>
        <w:rPr>
          <w:highlight w:val="yellow"/>
        </w:rPr>
        <w:fldChar w:fldCharType="end"/>
      </w:r>
      <w:r>
        <w:rPr>
          <w:rFonts w:hint="eastAsia"/>
          <w:highlight w:val="yellow"/>
        </w:rPr>
        <w:t>等人提出了一种带有预反馈镜的自混合干涉测量系统，其将预反馈镜放置在外部待测目标物与准直透镜之间。他们详细推导了基于F-P等效模型的预反馈理论模型，并分析了各种因素对系统的影响。通过理论分析，给出了信号增强与预反馈镜位置之间的关系，并通过实验验证了理论分析的正确性</w:t>
      </w:r>
      <w:r>
        <w:rPr>
          <w:rFonts w:hint="eastAsia"/>
        </w:rPr>
        <w:t>。</w:t>
      </w:r>
    </w:p>
    <w:p>
      <w:pPr>
        <w:pStyle w:val="52"/>
        <w:ind w:firstLine="480"/>
      </w:pPr>
      <w:r>
        <w:rPr>
          <w:rFonts w:hint="eastAsia"/>
          <w:highlight w:val="yellow"/>
        </w:rPr>
        <w:t>2</w:t>
      </w:r>
      <w:r>
        <w:rPr>
          <w:highlight w:val="yellow"/>
        </w:rPr>
        <w:t>019</w:t>
      </w:r>
      <w:r>
        <w:rPr>
          <w:rFonts w:hint="eastAsia"/>
          <w:highlight w:val="yellow"/>
        </w:rPr>
        <w:t>年，Wang</w:t>
      </w:r>
      <w:r>
        <w:rPr>
          <w:highlight w:val="yellow"/>
        </w:rPr>
        <w:fldChar w:fldCharType="begin"/>
      </w:r>
      <w:r>
        <w:rPr>
          <w:highlight w:val="yellow"/>
        </w:rPr>
        <w:instrText xml:space="preserve"> </w:instrText>
      </w:r>
      <w:r>
        <w:rPr>
          <w:rFonts w:hint="eastAsia"/>
          <w:highlight w:val="yellow"/>
        </w:rPr>
        <w:instrText xml:space="preserve">REF _Ref69648322 \r \h</w:instrText>
      </w:r>
      <w:r>
        <w:rPr>
          <w:highlight w:val="yellow"/>
        </w:rPr>
        <w:instrText xml:space="preserve">  \* MERGEFORMAT </w:instrText>
      </w:r>
      <w:r>
        <w:rPr>
          <w:highlight w:val="yellow"/>
        </w:rPr>
        <w:fldChar w:fldCharType="separate"/>
      </w:r>
      <w:r>
        <w:rPr>
          <w:highlight w:val="yellow"/>
          <w:vertAlign w:val="superscript"/>
        </w:rPr>
        <w:t>[19]</w:t>
      </w:r>
      <w:r>
        <w:rPr>
          <w:highlight w:val="yellow"/>
        </w:rPr>
        <w:fldChar w:fldCharType="end"/>
      </w:r>
      <w:r>
        <w:rPr>
          <w:rFonts w:hint="eastAsia"/>
          <w:highlight w:val="yellow"/>
        </w:rPr>
        <w:t>等人提出了一种测量自混合反馈强度</w:t>
      </w:r>
      <w:r>
        <w:rPr>
          <w:rFonts w:hint="eastAsia"/>
          <w:i/>
          <w:highlight w:val="yellow"/>
        </w:rPr>
        <w:t>C</w:t>
      </w:r>
      <w:r>
        <w:rPr>
          <w:rFonts w:hint="eastAsia"/>
          <w:highlight w:val="yellow"/>
        </w:rPr>
        <w:t>值的新手段。实验中，基于自混合振动传感系统，通过测量功率跳变点处的功率差，得到反馈系数的值。实现了</w:t>
      </w:r>
      <w:r>
        <w:rPr>
          <w:rFonts w:hint="eastAsia"/>
          <w:i/>
          <w:highlight w:val="yellow"/>
        </w:rPr>
        <w:t>C</w:t>
      </w:r>
      <w:r>
        <w:rPr>
          <w:rFonts w:hint="eastAsia"/>
          <w:highlight w:val="yellow"/>
        </w:rPr>
        <w:t>值在1 ~ 7.8之间的精确测量，为自混合传感系统中</w:t>
      </w:r>
      <w:r>
        <w:rPr>
          <w:rFonts w:hint="eastAsia"/>
          <w:i/>
          <w:highlight w:val="yellow"/>
        </w:rPr>
        <w:t>C</w:t>
      </w:r>
      <w:r>
        <w:rPr>
          <w:rFonts w:hint="eastAsia"/>
          <w:highlight w:val="yellow"/>
        </w:rPr>
        <w:t>和</w:t>
      </w:r>
      <w:r>
        <w:rPr>
          <w:rFonts w:eastAsia="黑体"/>
          <w:bCs/>
          <w:i/>
          <w:kern w:val="28"/>
          <w:highlight w:val="yellow"/>
        </w:rPr>
        <w:t>α</w:t>
      </w:r>
      <w:r>
        <w:rPr>
          <w:rFonts w:hint="eastAsia"/>
          <w:highlight w:val="yellow"/>
        </w:rPr>
        <w:t>值的同时精确测量提供了一种新方法。</w:t>
      </w:r>
    </w:p>
    <w:p>
      <w:pPr>
        <w:pStyle w:val="52"/>
        <w:ind w:firstLine="480"/>
      </w:pPr>
      <w:r>
        <w:t>综上所述，</w:t>
      </w:r>
      <w:r>
        <w:rPr>
          <w:rFonts w:hint="eastAsia"/>
        </w:rPr>
        <w:t>激光自混合干涉现象自发现至今，</w:t>
      </w:r>
      <w:r>
        <w:t>经过</w:t>
      </w:r>
      <w:r>
        <w:rPr>
          <w:rFonts w:hint="eastAsia"/>
        </w:rPr>
        <w:t>众多学者</w:t>
      </w:r>
      <w:r>
        <w:t>几十年的</w:t>
      </w:r>
      <w:r>
        <w:rPr>
          <w:rFonts w:hint="eastAsia"/>
        </w:rPr>
        <w:t>探究</w:t>
      </w:r>
      <w:r>
        <w:t>，</w:t>
      </w:r>
      <w:r>
        <w:rPr>
          <w:rFonts w:hint="eastAsia"/>
        </w:rPr>
        <w:t>激光自混合理论体系逐步趋于完善。在对激光自混合干涉现象的描述上，从最初仅建立简单的物理模型，发展到L-K速率方程模型及其相应的修正方程，再到三镜腔模型的提出，还有后续的旋转矢量叠加模型等，均说明了自混合理论日趋成熟完善。在上述理论模型基础上，在分析影响自混合干涉系统的因素（如：反馈强度、外腔长度、线宽展宽因子、模式跳变等）方面取得了一定的进展。自混合干涉理论的逐步完善为自混合干涉的应用提供了扎实</w:t>
      </w:r>
      <w:r>
        <w:t>的</w:t>
      </w:r>
      <w:r>
        <w:rPr>
          <w:rFonts w:hint="eastAsia"/>
        </w:rPr>
        <w:t>理论支撑，这在很大程度上促进了自混合干涉测量技术的飞速发展，但在一些研究领域仍存在不足。因此，自混合干涉理论的研究仍需进一步发展，自混合干涉技术潜在的应用价值有待深入挖掘。</w:t>
      </w:r>
    </w:p>
    <w:p>
      <w:pPr>
        <w:pStyle w:val="13"/>
      </w:pPr>
      <w:bookmarkStart w:id="38" w:name="_Toc70084378"/>
      <w:bookmarkStart w:id="39" w:name="_Toc69564486"/>
      <w:bookmarkStart w:id="40" w:name="_Toc69843251"/>
      <w:bookmarkStart w:id="41" w:name="_Toc70085192"/>
      <w:bookmarkStart w:id="42" w:name="_Toc4442421"/>
      <w:bookmarkStart w:id="43" w:name="_Toc69843212"/>
      <w:bookmarkStart w:id="44" w:name="_Toc37183274"/>
      <w:r>
        <w:rPr>
          <w:rFonts w:ascii="Times New Roman" w:hAnsi="Times New Roman" w:cs="Times New Roman"/>
        </w:rPr>
        <w:t xml:space="preserve">1.3 </w:t>
      </w:r>
      <w:r>
        <w:t>激光自混合干涉的应用进展</w:t>
      </w:r>
      <w:bookmarkEnd w:id="38"/>
      <w:bookmarkEnd w:id="39"/>
      <w:bookmarkEnd w:id="40"/>
      <w:bookmarkEnd w:id="41"/>
      <w:bookmarkEnd w:id="42"/>
      <w:bookmarkEnd w:id="43"/>
      <w:bookmarkEnd w:id="44"/>
    </w:p>
    <w:p>
      <w:pPr>
        <w:pStyle w:val="52"/>
        <w:ind w:firstLine="480"/>
      </w:pPr>
      <w:r>
        <w:rPr>
          <w:rFonts w:hint="eastAsia"/>
        </w:rPr>
        <w:t>激光自混合干涉技术是一种新兴的光学测量技术，凭借着光路结构简单、易于准直、高灵敏度且能识别物体方向等诸多优势，得到众多学者的青睐，被广泛应用于不同的测量领域。从最初的多普勒速度测量，后来逐渐开始了对振动位移、绝对距离等基本物理量的测量，并不断拓展至太赫兹成像、生物医学传感等新兴领域中。</w:t>
      </w:r>
    </w:p>
    <w:p>
      <w:pPr>
        <w:pStyle w:val="50"/>
      </w:pPr>
      <w:bookmarkStart w:id="45" w:name="_Toc69843213"/>
      <w:bookmarkStart w:id="46" w:name="_Toc69843252"/>
      <w:bookmarkStart w:id="47" w:name="_Toc70084379"/>
      <w:bookmarkStart w:id="48" w:name="_Toc70085193"/>
      <w:r>
        <w:t>1.3.1 位移和振动测量</w:t>
      </w:r>
      <w:bookmarkEnd w:id="45"/>
      <w:bookmarkEnd w:id="46"/>
      <w:bookmarkEnd w:id="47"/>
      <w:bookmarkEnd w:id="48"/>
    </w:p>
    <w:p>
      <w:pPr>
        <w:pStyle w:val="52"/>
        <w:ind w:firstLine="480"/>
      </w:pPr>
      <w:r>
        <w:rPr>
          <w:rFonts w:hint="eastAsia"/>
        </w:rPr>
        <w:t>外部目标物体的位移和振动测量一直是激光自混合干涉技术广泛应用的基础领域。传统的条纹计数法是自混合位移传感领域中最为简单直接的测量手段。携带外部目标物</w:t>
      </w:r>
      <w:ins w:id="0" w:author="admin" w:date="2021-05-12T21:51:00Z">
        <w:r>
          <w:rPr>
            <w:rFonts w:hint="eastAsia"/>
          </w:rPr>
          <w:t>体</w:t>
        </w:r>
      </w:ins>
      <w:r>
        <w:rPr>
          <w:rFonts w:hint="eastAsia"/>
        </w:rPr>
        <w:t>运动信息的反馈光</w:t>
      </w:r>
      <w:ins w:id="1" w:author="admin" w:date="2021-05-12T21:51:00Z">
        <w:r>
          <w:rPr>
            <w:rFonts w:hint="eastAsia"/>
          </w:rPr>
          <w:t>，</w:t>
        </w:r>
      </w:ins>
      <w:r>
        <w:rPr>
          <w:rFonts w:hint="eastAsia"/>
        </w:rPr>
        <w:t>回到激光腔内与腔内激光进行干涉，从而使激光器输出的信号呈周期性的正弦波或类锯齿波。其中每个条纹对应外部待测目标物半个波长的位移，因此通过计量半个周期内信号的条纹数便可获知外部目标物的运动位移。外部目标物的运动方向会直接影响自混合信号条纹的倾斜方向，因此通过观察自混合信号的条纹倾斜方向即可判别物体的运动方向。</w:t>
      </w:r>
    </w:p>
    <w:p>
      <w:pPr>
        <w:pStyle w:val="52"/>
        <w:ind w:firstLine="480"/>
      </w:pPr>
      <w:r>
        <w:t>1995年, Donati</w:t>
      </w:r>
      <w:r>
        <w:rPr>
          <w:vertAlign w:val="superscript"/>
        </w:rPr>
        <w:fldChar w:fldCharType="begin"/>
      </w:r>
      <w:r>
        <w:instrText xml:space="preserve"> REF _Ref40729918 \r \h </w:instrText>
      </w:r>
      <w:r>
        <w:rPr>
          <w:vertAlign w:val="superscript"/>
        </w:rPr>
        <w:instrText xml:space="preserve"> \* MERGEFORMAT </w:instrText>
      </w:r>
      <w:r>
        <w:rPr>
          <w:vertAlign w:val="superscript"/>
        </w:rPr>
        <w:fldChar w:fldCharType="separate"/>
      </w:r>
      <w:r>
        <w:rPr>
          <w:vertAlign w:val="superscript"/>
        </w:rPr>
        <w:t>[20]</w:t>
      </w:r>
      <w:r>
        <w:rPr>
          <w:vertAlign w:val="superscript"/>
        </w:rPr>
        <w:fldChar w:fldCharType="end"/>
      </w:r>
      <w:r>
        <w:t>等人</w:t>
      </w:r>
      <w:r>
        <w:rPr>
          <w:rFonts w:hint="eastAsia"/>
        </w:rPr>
        <w:t>基于传统的条纹计数法，提出了一种适用于适度反馈条件的自混合干涉位移传感系统。他们采用简单的光学装置并设计了硬件识别电路，自混合信号经过微分处理后，通过计数器计算正负脉冲个数，从而计算出外部目标物的位移，且根据条纹的倾斜方向可实现外部目标物体运动方向的准确判断。实验表明该方法可测的最大位移是1</w:t>
      </w:r>
      <w:r>
        <w:t xml:space="preserve">.2 </w:t>
      </w:r>
      <w:r>
        <w:rPr>
          <w:rFonts w:hint="eastAsia"/>
        </w:rPr>
        <w:t>m。</w:t>
      </w:r>
    </w:p>
    <w:p>
      <w:pPr>
        <w:pStyle w:val="52"/>
        <w:ind w:firstLine="480"/>
      </w:pPr>
      <w:r>
        <w:rPr>
          <w:rFonts w:hint="eastAsia"/>
        </w:rPr>
        <w:t>然而随着信息技术的发展，各领域对测量精度的要求日益提高，条纹计数法半波长的精度已然不能满足高精度的要求。因此，学者们开始致力于探究条纹精度提高的方法，提出了新的光路结构和算法。</w:t>
      </w:r>
    </w:p>
    <w:p>
      <w:pPr>
        <w:pStyle w:val="52"/>
        <w:ind w:firstLine="480"/>
      </w:pPr>
      <w:r>
        <w:rPr>
          <w:rFonts w:hint="eastAsia"/>
        </w:rPr>
        <w:t>2</w:t>
      </w:r>
      <w:r>
        <w:t>000</w:t>
      </w:r>
      <w:r>
        <w:rPr>
          <w:rFonts w:hint="eastAsia"/>
        </w:rPr>
        <w:t>年， Servagent</w:t>
      </w:r>
      <w:r>
        <w:rPr>
          <w:vertAlign w:val="superscript"/>
        </w:rPr>
        <w:fldChar w:fldCharType="begin"/>
      </w:r>
      <w:r>
        <w:instrText xml:space="preserve"> </w:instrText>
      </w:r>
      <w:r>
        <w:rPr>
          <w:rFonts w:hint="eastAsia"/>
        </w:rPr>
        <w:instrText xml:space="preserve">REF _Ref69648389 \r \h</w:instrText>
      </w:r>
      <w:r>
        <w:instrText xml:space="preserve"> </w:instrText>
      </w:r>
      <w:r>
        <w:rPr>
          <w:vertAlign w:val="superscript"/>
        </w:rPr>
        <w:instrText xml:space="preserve"> \* MERGEFORMAT </w:instrText>
      </w:r>
      <w:r>
        <w:rPr>
          <w:vertAlign w:val="superscript"/>
        </w:rPr>
        <w:fldChar w:fldCharType="separate"/>
      </w:r>
      <w:r>
        <w:rPr>
          <w:vertAlign w:val="superscript"/>
        </w:rPr>
        <w:t>[21]</w:t>
      </w:r>
      <w:r>
        <w:rPr>
          <w:vertAlign w:val="superscript"/>
        </w:rPr>
        <w:fldChar w:fldCharType="end"/>
      </w:r>
      <w:r>
        <w:rPr>
          <w:rFonts w:hint="eastAsia"/>
        </w:rPr>
        <w:t>等人提出了一种精度提高的方法——相位偏移测量法，其在外腔中放置一块铌酸锂晶体电光调制器（Electro-optic</w:t>
      </w:r>
      <w:r>
        <w:t xml:space="preserve"> </w:t>
      </w:r>
      <w:r>
        <w:rPr>
          <w:rFonts w:hint="eastAsia"/>
        </w:rPr>
        <w:t>modulation，EOM），利用EOM产生相移，使激光器和目标物之间的光程差发生变化。实验结果表明当外部待测目标物的位移为2</w:t>
      </w:r>
      <w:r>
        <w:t>.34 μm</w:t>
      </w:r>
      <w:r>
        <w:rPr>
          <w:rFonts w:hint="eastAsia"/>
        </w:rPr>
        <w:t>时，基于该方法获得了优于6</w:t>
      </w:r>
      <w:r>
        <w:t xml:space="preserve">5 </w:t>
      </w:r>
      <w:r>
        <w:rPr>
          <w:rFonts w:hint="eastAsia"/>
        </w:rPr>
        <w:t>nm的测量精度。</w:t>
      </w:r>
    </w:p>
    <w:p>
      <w:pPr>
        <w:pStyle w:val="52"/>
        <w:ind w:firstLine="480"/>
      </w:pPr>
      <w:r>
        <w:rPr>
          <w:rFonts w:hint="eastAsia"/>
        </w:rPr>
        <w:t>2</w:t>
      </w:r>
      <w:r>
        <w:t>007</w:t>
      </w:r>
      <w:r>
        <w:rPr>
          <w:rFonts w:hint="eastAsia"/>
        </w:rPr>
        <w:t>年，Cheng</w:t>
      </w:r>
      <w:r>
        <w:rPr>
          <w:vertAlign w:val="superscript"/>
        </w:rPr>
        <w:fldChar w:fldCharType="begin"/>
      </w:r>
      <w:r>
        <w:instrText xml:space="preserve"> </w:instrText>
      </w:r>
      <w:r>
        <w:rPr>
          <w:rFonts w:hint="eastAsia"/>
        </w:rPr>
        <w:instrText xml:space="preserve">REF _Ref69648399 \r \h</w:instrText>
      </w:r>
      <w:r>
        <w:instrText xml:space="preserve"> </w:instrText>
      </w:r>
      <w:r>
        <w:rPr>
          <w:vertAlign w:val="superscript"/>
        </w:rPr>
        <w:instrText xml:space="preserve"> \* MERGEFORMAT </w:instrText>
      </w:r>
      <w:r>
        <w:rPr>
          <w:vertAlign w:val="superscript"/>
        </w:rPr>
        <w:fldChar w:fldCharType="separate"/>
      </w:r>
      <w:r>
        <w:rPr>
          <w:vertAlign w:val="superscript"/>
        </w:rPr>
        <w:t>[22]</w:t>
      </w:r>
      <w:r>
        <w:rPr>
          <w:vertAlign w:val="superscript"/>
        </w:rPr>
        <w:fldChar w:fldCharType="end"/>
      </w:r>
      <w:r>
        <w:rPr>
          <w:rFonts w:hint="eastAsia"/>
        </w:rPr>
        <w:t>等人设计了一种具有双反射结构的位移传感系统。通过选用两个合适透射率的压电陶瓷器（piezoelectric</w:t>
      </w:r>
      <w:r>
        <w:t xml:space="preserve"> </w:t>
      </w:r>
      <w:r>
        <w:rPr>
          <w:rFonts w:hint="eastAsia"/>
        </w:rPr>
        <w:t>transducers，PZT）作为外部反射器，最后获得了</w:t>
      </w:r>
      <w:r>
        <w:rPr>
          <w:position w:val="-6"/>
        </w:rPr>
        <w:object>
          <v:shape id="_x0000_i1033"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033" DrawAspect="Content" ObjectID="_1468075733" r:id="rId35">
            <o:LockedField>false</o:LockedField>
          </o:OLEObject>
        </w:object>
      </w:r>
      <w:r>
        <w:t>/34</w:t>
      </w:r>
      <w:r>
        <w:rPr>
          <w:rFonts w:hint="eastAsia"/>
        </w:rPr>
        <w:t>的条纹精度。</w:t>
      </w:r>
    </w:p>
    <w:p>
      <w:pPr>
        <w:pStyle w:val="52"/>
        <w:ind w:firstLine="480"/>
      </w:pPr>
      <w:r>
        <w:rPr>
          <w:rFonts w:hint="eastAsia"/>
        </w:rPr>
        <w:t>2</w:t>
      </w:r>
      <w:r>
        <w:t>010</w:t>
      </w:r>
      <w:r>
        <w:rPr>
          <w:rFonts w:hint="eastAsia"/>
        </w:rPr>
        <w:t>年，Fan</w:t>
      </w:r>
      <w:r>
        <w:rPr>
          <w:vertAlign w:val="superscript"/>
        </w:rPr>
        <w:fldChar w:fldCharType="begin"/>
      </w:r>
      <w:r>
        <w:instrText xml:space="preserve"> </w:instrText>
      </w:r>
      <w:r>
        <w:rPr>
          <w:rFonts w:hint="eastAsia"/>
        </w:rPr>
        <w:instrText xml:space="preserve">REF _Ref69648406 \r \h</w:instrText>
      </w:r>
      <w:r>
        <w:instrText xml:space="preserve"> </w:instrText>
      </w:r>
      <w:r>
        <w:rPr>
          <w:vertAlign w:val="superscript"/>
        </w:rPr>
        <w:instrText xml:space="preserve"> \* MERGEFORMAT </w:instrText>
      </w:r>
      <w:r>
        <w:rPr>
          <w:vertAlign w:val="superscript"/>
        </w:rPr>
        <w:fldChar w:fldCharType="separate"/>
      </w:r>
      <w:r>
        <w:rPr>
          <w:vertAlign w:val="superscript"/>
        </w:rPr>
        <w:t>[23]</w:t>
      </w:r>
      <w:r>
        <w:rPr>
          <w:vertAlign w:val="superscript"/>
        </w:rPr>
        <w:fldChar w:fldCharType="end"/>
      </w:r>
      <w:r>
        <w:rPr>
          <w:rFonts w:hint="eastAsia"/>
        </w:rPr>
        <w:t>等人研究了自混合干涉信号的特点，并提出采用相位解包裹算法（Phase</w:t>
      </w:r>
      <w:r>
        <w:t xml:space="preserve"> </w:t>
      </w:r>
      <w:r>
        <w:rPr>
          <w:rFonts w:hint="eastAsia"/>
        </w:rPr>
        <w:t>unwrapping</w:t>
      </w:r>
      <w:r>
        <w:t xml:space="preserve"> </w:t>
      </w:r>
      <w:r>
        <w:rPr>
          <w:rFonts w:hint="eastAsia"/>
        </w:rPr>
        <w:t>method，PUM）用于实现位移重构。该方法可在不同的反馈机制下准确还原出目标物的位移。</w:t>
      </w:r>
    </w:p>
    <w:p>
      <w:pPr>
        <w:pStyle w:val="52"/>
        <w:ind w:firstLine="480"/>
      </w:pPr>
      <w:r>
        <w:rPr>
          <w:rFonts w:hint="eastAsia"/>
        </w:rPr>
        <w:t>2</w:t>
      </w:r>
      <w:r>
        <w:t>013</w:t>
      </w:r>
      <w:r>
        <w:rPr>
          <w:rFonts w:hint="eastAsia"/>
        </w:rPr>
        <w:t>年，</w:t>
      </w:r>
      <w:r>
        <w:t>Bernal</w:t>
      </w:r>
      <w:r>
        <w:rPr>
          <w:vertAlign w:val="superscript"/>
        </w:rPr>
        <w:fldChar w:fldCharType="begin"/>
      </w:r>
      <w:r>
        <w:instrText xml:space="preserve"> REF _Ref69648465 \r \h </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等人详细研究了自混合作用下的激光反馈相位变化，讨论了PUM固有的局限性和鲁棒性，并提出了基于SMI信号的峰谷检测和反余弦函数的改进相位解包裹算法（IPUM）。与PUM相比，这种方法消除了固有误差，并提供了更高的精度，可实现亚纳米级的位移重构。</w:t>
      </w:r>
    </w:p>
    <w:p>
      <w:pPr>
        <w:pStyle w:val="52"/>
        <w:ind w:firstLine="480"/>
      </w:pPr>
      <w:r>
        <w:rPr>
          <w:rFonts w:hint="eastAsia"/>
        </w:rPr>
        <w:t>2</w:t>
      </w:r>
      <w:r>
        <w:t>013</w:t>
      </w:r>
      <w:r>
        <w:rPr>
          <w:rFonts w:hint="eastAsia"/>
        </w:rPr>
        <w:t>年，Wang</w:t>
      </w:r>
      <w:bookmarkStart w:id="49" w:name="OLE_LINK15"/>
      <w:bookmarkStart w:id="50" w:name="OLE_LINK16"/>
      <w:r>
        <w:rPr>
          <w:vertAlign w:val="superscript"/>
        </w:rPr>
        <w:fldChar w:fldCharType="begin"/>
      </w:r>
      <w:r>
        <w:instrText xml:space="preserve"> </w:instrText>
      </w:r>
      <w:r>
        <w:rPr>
          <w:rFonts w:hint="eastAsia"/>
        </w:rPr>
        <w:instrText xml:space="preserve">REF _Ref69648472 \r \h</w:instrText>
      </w:r>
      <w:r>
        <w:instrText xml:space="preserve"> </w:instrText>
      </w:r>
      <w:r>
        <w:rPr>
          <w:vertAlign w:val="superscript"/>
        </w:rPr>
        <w:instrText xml:space="preserve"> \* MERGEFORMAT </w:instrText>
      </w:r>
      <w:r>
        <w:rPr>
          <w:vertAlign w:val="superscript"/>
        </w:rPr>
        <w:fldChar w:fldCharType="separate"/>
      </w:r>
      <w:r>
        <w:rPr>
          <w:vertAlign w:val="superscript"/>
        </w:rPr>
        <w:t>[25]</w:t>
      </w:r>
      <w:r>
        <w:rPr>
          <w:vertAlign w:val="superscript"/>
        </w:rPr>
        <w:fldChar w:fldCharType="end"/>
      </w:r>
      <w:r>
        <w:rPr>
          <w:rFonts w:hint="eastAsia"/>
        </w:rPr>
        <w:t>等人</w:t>
      </w:r>
      <w:bookmarkEnd w:id="49"/>
      <w:bookmarkEnd w:id="50"/>
      <w:r>
        <w:rPr>
          <w:rFonts w:hint="eastAsia"/>
        </w:rPr>
        <w:t>在光路中额外添加一个反射镜，使光束能够在外部目标物和反射镜之间进行多次反射，从而使光程倍增。通过理论推导表明可通过增加反射次数来获得更高的测量精度。但受实验硬件条件的限制，</w:t>
      </w:r>
      <w:ins w:id="2" w:author="admin" w:date="2021-05-12T21:53:00Z">
        <w:r>
          <w:rPr>
            <w:rFonts w:hint="eastAsia"/>
          </w:rPr>
          <w:t>该</w:t>
        </w:r>
      </w:ins>
      <w:r>
        <w:rPr>
          <w:rFonts w:hint="eastAsia"/>
        </w:rPr>
        <w:t>实验仅</w:t>
      </w:r>
      <w:ins w:id="3" w:author="admin" w:date="2021-05-12T21:55:00Z">
        <w:r>
          <w:rPr>
            <w:rFonts w:hint="eastAsia"/>
          </w:rPr>
          <w:t>仅</w:t>
        </w:r>
      </w:ins>
      <w:r>
        <w:rPr>
          <w:rFonts w:hint="eastAsia"/>
        </w:rPr>
        <w:t>实现了3次反射，获得了</w:t>
      </w:r>
      <w:r>
        <w:t>λ/6</w:t>
      </w:r>
      <w:r>
        <w:rPr>
          <w:rFonts w:hint="eastAsia"/>
        </w:rPr>
        <w:t>的条纹精度。</w:t>
      </w:r>
    </w:p>
    <w:p>
      <w:pPr>
        <w:pStyle w:val="52"/>
        <w:ind w:firstLine="480"/>
      </w:pPr>
      <w:r>
        <w:rPr>
          <w:rFonts w:hint="eastAsia"/>
        </w:rPr>
        <w:t>2</w:t>
      </w:r>
      <w:r>
        <w:t>015</w:t>
      </w:r>
      <w:r>
        <w:rPr>
          <w:rFonts w:hint="eastAsia"/>
        </w:rPr>
        <w:t>年，Tao</w:t>
      </w:r>
      <w:r>
        <w:rPr>
          <w:vertAlign w:val="superscript"/>
        </w:rPr>
        <w:fldChar w:fldCharType="begin"/>
      </w:r>
      <w:r>
        <w:instrText xml:space="preserve"> </w:instrText>
      </w:r>
      <w:r>
        <w:rPr>
          <w:rFonts w:hint="eastAsia"/>
        </w:rPr>
        <w:instrText xml:space="preserve">REF _Ref69648478 \r \h</w:instrText>
      </w:r>
      <w:r>
        <w:instrText xml:space="preserve"> </w:instrText>
      </w:r>
      <w:r>
        <w:rPr>
          <w:vertAlign w:val="superscript"/>
        </w:rPr>
        <w:instrText xml:space="preserve"> \* MERGEFORMAT </w:instrText>
      </w:r>
      <w:r>
        <w:rPr>
          <w:vertAlign w:val="superscript"/>
        </w:rPr>
        <w:fldChar w:fldCharType="separate"/>
      </w:r>
      <w:r>
        <w:rPr>
          <w:vertAlign w:val="superscript"/>
        </w:rPr>
        <w:t>[26]</w:t>
      </w:r>
      <w:r>
        <w:rPr>
          <w:vertAlign w:val="superscript"/>
        </w:rPr>
        <w:fldChar w:fldCharType="end"/>
      </w:r>
      <w:r>
        <w:rPr>
          <w:rFonts w:hint="eastAsia"/>
        </w:rPr>
        <w:t>等人在不使用任何调制器的情况下，向半导体激光器中注入正弦波进行调制，通过滤波器提取所需谐波，采用简化的相位解调算法重构出目标物的位移。</w:t>
      </w:r>
    </w:p>
    <w:p>
      <w:pPr>
        <w:pStyle w:val="52"/>
        <w:ind w:firstLine="480"/>
        <w:rPr>
          <w:vertAlign w:val="superscript"/>
        </w:rPr>
      </w:pPr>
      <w:r>
        <w:t>2017年，</w:t>
      </w:r>
      <w:r>
        <w:rPr>
          <w:rFonts w:hint="eastAsia"/>
        </w:rPr>
        <w:t>T</w:t>
      </w:r>
      <w:r>
        <w:t>an</w:t>
      </w:r>
      <w:r>
        <w:rPr>
          <w:vertAlign w:val="superscript"/>
        </w:rPr>
        <w:fldChar w:fldCharType="begin"/>
      </w:r>
      <w:r>
        <w:instrText xml:space="preserve"> REF _Ref69648485 \r \h </w:instrText>
      </w:r>
      <w:r>
        <w:rPr>
          <w:vertAlign w:val="superscript"/>
        </w:rPr>
        <w:instrText xml:space="preserve"> \* MERGEFORMAT </w:instrText>
      </w:r>
      <w:r>
        <w:rPr>
          <w:vertAlign w:val="superscript"/>
        </w:rPr>
        <w:fldChar w:fldCharType="separate"/>
      </w:r>
      <w:r>
        <w:rPr>
          <w:vertAlign w:val="superscript"/>
        </w:rPr>
        <w:t>[27]</w:t>
      </w:r>
      <w:r>
        <w:rPr>
          <w:vertAlign w:val="superscript"/>
        </w:rPr>
        <w:fldChar w:fldCharType="end"/>
      </w:r>
      <w:r>
        <w:rPr>
          <w:rFonts w:hint="eastAsia"/>
        </w:rPr>
        <w:t>等人提出了一种基于频移复用技术的激光自混合干涉测量系统，实现了外部目标物单一点二维位移的非接触测量，且测量精度优于5</w:t>
      </w:r>
      <w:r>
        <w:t xml:space="preserve"> </w:t>
      </w:r>
      <w:r>
        <w:rPr>
          <w:rFonts w:hint="eastAsia"/>
        </w:rPr>
        <w:t>nm。</w:t>
      </w:r>
    </w:p>
    <w:p>
      <w:pPr>
        <w:pStyle w:val="52"/>
        <w:ind w:firstLine="480"/>
      </w:pPr>
      <w:r>
        <w:t>2018年，</w:t>
      </w:r>
      <w:r>
        <w:rPr>
          <w:rFonts w:hint="eastAsia"/>
        </w:rPr>
        <w:t>Wu</w:t>
      </w:r>
      <w:r>
        <w:rPr>
          <w:vertAlign w:val="superscript"/>
        </w:rPr>
        <w:fldChar w:fldCharType="begin"/>
      </w:r>
      <w:r>
        <w:instrText xml:space="preserve"> </w:instrText>
      </w:r>
      <w:r>
        <w:rPr>
          <w:rFonts w:hint="eastAsia"/>
        </w:rPr>
        <w:instrText xml:space="preserve">REF _Ref69648491 \r \h</w:instrText>
      </w:r>
      <w:r>
        <w:instrText xml:space="preserve"> </w:instrText>
      </w:r>
      <w:r>
        <w:rPr>
          <w:vertAlign w:val="superscript"/>
        </w:rPr>
        <w:instrText xml:space="preserve"> \* MERGEFORMAT </w:instrText>
      </w:r>
      <w:r>
        <w:rPr>
          <w:vertAlign w:val="superscript"/>
        </w:rPr>
        <w:fldChar w:fldCharType="separate"/>
      </w:r>
      <w:r>
        <w:rPr>
          <w:vertAlign w:val="superscript"/>
        </w:rPr>
        <w:t>[28]</w:t>
      </w:r>
      <w:r>
        <w:rPr>
          <w:vertAlign w:val="superscript"/>
        </w:rPr>
        <w:fldChar w:fldCharType="end"/>
      </w:r>
      <w:r>
        <w:t>等人</w:t>
      </w:r>
      <w:r>
        <w:rPr>
          <w:rFonts w:hint="eastAsia"/>
        </w:rPr>
        <w:t>利用两个光电探测器和一个与光轴成2</w:t>
      </w:r>
      <w:r>
        <w:t>2.5</w:t>
      </w:r>
      <w:r>
        <w:rPr>
          <w:rFonts w:hint="eastAsia"/>
        </w:rPr>
        <w:t>°的分束器搭建了一种新型的自混合干涉系统，提出了正交检测算法。该方法能够从两个正交信号计算出振动物体的位移。</w:t>
      </w:r>
    </w:p>
    <w:p>
      <w:pPr>
        <w:pStyle w:val="52"/>
        <w:ind w:firstLine="480"/>
      </w:pPr>
      <w:r>
        <w:t>2019年，</w:t>
      </w:r>
      <w:bookmarkStart w:id="51" w:name="OLE_LINK18"/>
      <w:r>
        <w:rPr>
          <w:rFonts w:hint="eastAsia"/>
        </w:rPr>
        <w:t>Zhang</w:t>
      </w:r>
      <w:bookmarkEnd w:id="51"/>
      <w:r>
        <w:rPr>
          <w:vertAlign w:val="superscript"/>
        </w:rPr>
        <w:fldChar w:fldCharType="begin"/>
      </w:r>
      <w:r>
        <w:instrText xml:space="preserve"> </w:instrText>
      </w:r>
      <w:r>
        <w:rPr>
          <w:rFonts w:hint="eastAsia"/>
        </w:rPr>
        <w:instrText xml:space="preserve">REF _Ref69648497 \r \h</w:instrText>
      </w:r>
      <w:r>
        <w:instrText xml:space="preserve"> </w:instrText>
      </w:r>
      <w:r>
        <w:rPr>
          <w:vertAlign w:val="superscript"/>
        </w:rPr>
        <w:instrText xml:space="preserve"> \* MERGEFORMAT </w:instrText>
      </w:r>
      <w:r>
        <w:rPr>
          <w:vertAlign w:val="superscript"/>
        </w:rPr>
        <w:fldChar w:fldCharType="separate"/>
      </w:r>
      <w:r>
        <w:rPr>
          <w:vertAlign w:val="superscript"/>
        </w:rPr>
        <w:t>[29]</w:t>
      </w:r>
      <w:r>
        <w:rPr>
          <w:vertAlign w:val="superscript"/>
        </w:rPr>
        <w:fldChar w:fldCharType="end"/>
      </w:r>
      <w:r>
        <w:rPr>
          <w:rFonts w:hint="eastAsia"/>
        </w:rPr>
        <w:t>等人提出了一种基于多次反射频谱分析的自混合干涉仪，实验结果与理论仿真分析相一致，均表明了该方法具有测量精度高、测量范围广的优点，适用于远小于半波长的振幅测量。</w:t>
      </w:r>
    </w:p>
    <w:p>
      <w:pPr>
        <w:pStyle w:val="52"/>
        <w:ind w:firstLine="480"/>
      </w:pPr>
      <w:r>
        <w:t>2020</w:t>
      </w:r>
      <w:r>
        <w:rPr>
          <w:rFonts w:hint="eastAsia"/>
        </w:rPr>
        <w:t>年，Wang</w:t>
      </w:r>
      <w:r>
        <w:rPr>
          <w:vertAlign w:val="superscript"/>
        </w:rPr>
        <w:fldChar w:fldCharType="begin"/>
      </w:r>
      <w:r>
        <w:instrText xml:space="preserve"> </w:instrText>
      </w:r>
      <w:r>
        <w:rPr>
          <w:rFonts w:hint="eastAsia"/>
        </w:rPr>
        <w:instrText xml:space="preserve">REF _Ref69648505 \r \h</w:instrText>
      </w:r>
      <w:r>
        <w:instrText xml:space="preserve"> </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等人提出了一种不需要设置阈值就能确定峰谷点的峰谷点检测算法。基于该算法，仿真的位移重构的相对误差在1%以内，实验的位移重构的相对误差为4.9%。</w:t>
      </w:r>
      <w:r>
        <w:t xml:space="preserve">                                                                                                                                                                                                                                              </w:t>
      </w:r>
    </w:p>
    <w:p>
      <w:pPr>
        <w:pStyle w:val="50"/>
      </w:pPr>
      <w:bookmarkStart w:id="52" w:name="_Toc70085194"/>
      <w:bookmarkStart w:id="53" w:name="_Toc69843253"/>
      <w:bookmarkStart w:id="54" w:name="_Toc69843214"/>
      <w:bookmarkStart w:id="55" w:name="_Toc70084380"/>
      <w:r>
        <w:t>1.3.2 绝对距离测量</w:t>
      </w:r>
      <w:bookmarkEnd w:id="52"/>
      <w:bookmarkEnd w:id="53"/>
      <w:bookmarkEnd w:id="54"/>
      <w:bookmarkEnd w:id="55"/>
    </w:p>
    <w:p>
      <w:pPr>
        <w:pStyle w:val="52"/>
        <w:ind w:firstLine="480"/>
      </w:pPr>
      <w:r>
        <w:rPr>
          <w:rFonts w:hint="eastAsia"/>
        </w:rPr>
        <w:t>就无损检测、逆向工程、预测性维护等应用而言，绝对距离测量装置在工业国家正处于一个重要的发展阶段。它们具有提高制造商的生产力和制造产品的质量的潜力。特别是，对表面粗糙物体的非接触式距离测量在许多工业应用中具有非常重要的意义。</w:t>
      </w:r>
    </w:p>
    <w:p>
      <w:pPr>
        <w:pStyle w:val="52"/>
        <w:ind w:firstLine="480"/>
        <w:rPr>
          <w:rFonts w:hint="eastAsia" w:ascii="TimesNewRomanPSMT" w:hAnsi="TimesNewRomanPSMT"/>
        </w:rPr>
      </w:pPr>
      <w:r>
        <w:rPr>
          <w:rFonts w:hint="eastAsia"/>
        </w:rPr>
        <w:t>1</w:t>
      </w:r>
      <w:r>
        <w:t>991</w:t>
      </w:r>
      <w:r>
        <w:rPr>
          <w:rFonts w:hint="eastAsia"/>
        </w:rPr>
        <w:t>年，</w:t>
      </w:r>
      <w:r>
        <w:rPr>
          <w:rFonts w:ascii="TimesNewRomanPSMT" w:hAnsi="TimesNewRomanPSMT"/>
        </w:rPr>
        <w:t>Kato</w:t>
      </w:r>
      <w:bookmarkStart w:id="56" w:name="OLE_LINK19"/>
      <w:bookmarkStart w:id="57" w:name="OLE_LINK20"/>
      <w:r>
        <w:rPr>
          <w:vertAlign w:val="superscript"/>
        </w:rPr>
        <w:fldChar w:fldCharType="begin"/>
      </w:r>
      <w:r>
        <w:rPr>
          <w:rFonts w:hint="eastAsia" w:ascii="TimesNewRomanPSMT" w:hAnsi="TimesNewRomanPSMT"/>
        </w:rPr>
        <w:instrText xml:space="preserve"> </w:instrText>
      </w:r>
      <w:r>
        <w:rPr>
          <w:rFonts w:ascii="TimesNewRomanPSMT" w:hAnsi="TimesNewRomanPSMT"/>
        </w:rPr>
        <w:instrText xml:space="preserve">REF _Ref69648515 \r \h</w:instrText>
      </w:r>
      <w:r>
        <w:rPr>
          <w:rFonts w:hint="eastAsia" w:ascii="TimesNewRomanPSMT" w:hAnsi="TimesNewRomanPSMT"/>
        </w:rPr>
        <w:instrText xml:space="preserve"> </w:instrText>
      </w:r>
      <w:r>
        <w:rPr>
          <w:vertAlign w:val="superscript"/>
        </w:rPr>
        <w:instrText xml:space="preserve"> \* MERGEFORMAT </w:instrText>
      </w:r>
      <w:r>
        <w:rPr>
          <w:vertAlign w:val="superscript"/>
        </w:rPr>
        <w:fldChar w:fldCharType="separate"/>
      </w:r>
      <w:r>
        <w:rPr>
          <w:rFonts w:hint="eastAsia" w:ascii="TimesNewRomanPSMT" w:hAnsi="TimesNewRomanPSMT"/>
          <w:vertAlign w:val="superscript"/>
        </w:rPr>
        <w:t>[31]</w:t>
      </w:r>
      <w:r>
        <w:rPr>
          <w:vertAlign w:val="superscript"/>
        </w:rPr>
        <w:fldChar w:fldCharType="end"/>
      </w:r>
      <w:r>
        <w:rPr>
          <w:rFonts w:hint="eastAsia" w:ascii="TimesNewRomanPSMT" w:hAnsi="TimesNewRomanPSMT"/>
        </w:rPr>
        <w:t>等人</w:t>
      </w:r>
      <w:bookmarkEnd w:id="56"/>
      <w:bookmarkEnd w:id="57"/>
      <w:r>
        <w:rPr>
          <w:rFonts w:hint="eastAsia" w:ascii="TimesNewRomanPSMT" w:hAnsi="TimesNewRomanPSMT"/>
        </w:rPr>
        <w:t>研制了一款具有结构紧凑、信号处理简单等优点的非接触式距离传感器。他们采用波动的三角波注入电流调制激光器的输出，使激光器产生模跳。理论上，模跳</w:t>
      </w:r>
      <w:ins w:id="4" w:author="admin" w:date="2021-05-12T21:56:00Z">
        <w:r>
          <w:rPr>
            <w:rFonts w:hint="eastAsia" w:ascii="TimesNewRomanPSMT" w:hAnsi="TimesNewRomanPSMT"/>
          </w:rPr>
          <w:t>的个数</w:t>
        </w:r>
      </w:ins>
      <w:del w:id="5" w:author="admin" w:date="2021-05-12T21:56:00Z">
        <w:r>
          <w:rPr>
            <w:rFonts w:hint="eastAsia" w:ascii="TimesNewRomanPSMT" w:hAnsi="TimesNewRomanPSMT"/>
          </w:rPr>
          <w:delText>数</w:delText>
        </w:r>
      </w:del>
      <w:r>
        <w:rPr>
          <w:rFonts w:hint="eastAsia" w:ascii="TimesNewRomanPSMT" w:hAnsi="TimesNewRomanPSMT"/>
        </w:rPr>
        <w:t>与外腔长度之间存在一定关系，因此通过计算模跳</w:t>
      </w:r>
      <w:ins w:id="6" w:author="admin" w:date="2021-05-12T21:56:00Z">
        <w:r>
          <w:rPr>
            <w:rFonts w:hint="eastAsia" w:ascii="TimesNewRomanPSMT" w:hAnsi="TimesNewRomanPSMT"/>
          </w:rPr>
          <w:t>的</w:t>
        </w:r>
      </w:ins>
      <w:r>
        <w:rPr>
          <w:rFonts w:hint="eastAsia" w:ascii="TimesNewRomanPSMT" w:hAnsi="TimesNewRomanPSMT"/>
        </w:rPr>
        <w:t>个数便可进行距离测量。实验证实了在距离小于4</w:t>
      </w:r>
      <w:r>
        <w:rPr>
          <w:rFonts w:ascii="TimesNewRomanPSMT" w:hAnsi="TimesNewRomanPSMT"/>
        </w:rPr>
        <w:t xml:space="preserve">00 </w:t>
      </w:r>
      <w:r>
        <w:rPr>
          <w:rFonts w:hint="eastAsia" w:ascii="TimesNewRomanPSMT" w:hAnsi="TimesNewRomanPSMT"/>
        </w:rPr>
        <w:t>nm的测量范围内，该传感器的精度可达到2</w:t>
      </w:r>
      <w:r>
        <w:rPr>
          <w:rFonts w:ascii="TimesNewRomanPSMT" w:hAnsi="TimesNewRomanPSMT"/>
        </w:rPr>
        <w:t xml:space="preserve">.7 </w:t>
      </w:r>
      <w:r>
        <w:rPr>
          <w:rFonts w:hint="eastAsia" w:ascii="TimesNewRomanPSMT" w:hAnsi="TimesNewRomanPSMT"/>
        </w:rPr>
        <w:t>nm。</w:t>
      </w:r>
    </w:p>
    <w:p>
      <w:pPr>
        <w:pStyle w:val="52"/>
        <w:ind w:firstLine="480"/>
      </w:pPr>
      <w:r>
        <w:rPr>
          <w:rFonts w:hint="eastAsia" w:ascii="TimesNewRomanPSMT" w:hAnsi="TimesNewRomanPSMT"/>
        </w:rPr>
        <w:t>1</w:t>
      </w:r>
      <w:r>
        <w:rPr>
          <w:rFonts w:ascii="TimesNewRomanPSMT" w:hAnsi="TimesNewRomanPSMT"/>
        </w:rPr>
        <w:t>998</w:t>
      </w:r>
      <w:r>
        <w:rPr>
          <w:rFonts w:hint="eastAsia" w:ascii="TimesNewRomanPSMT" w:hAnsi="TimesNewRomanPSMT"/>
        </w:rPr>
        <w:t>年，</w:t>
      </w:r>
      <w:r>
        <w:rPr>
          <w:rFonts w:ascii="TimesNewRomanPSMT" w:hAnsi="TimesNewRomanPSMT"/>
        </w:rPr>
        <w:t>Gouaux</w:t>
      </w:r>
      <w:r>
        <w:rPr>
          <w:vertAlign w:val="superscript"/>
        </w:rPr>
        <w:fldChar w:fldCharType="begin"/>
      </w:r>
      <w:r>
        <w:rPr>
          <w:rFonts w:hint="eastAsia" w:ascii="TimesNewRomanPSMT" w:hAnsi="TimesNewRomanPSMT"/>
        </w:rPr>
        <w:instrText xml:space="preserve"> </w:instrText>
      </w:r>
      <w:r>
        <w:rPr>
          <w:rFonts w:ascii="TimesNewRomanPSMT" w:hAnsi="TimesNewRomanPSMT"/>
        </w:rPr>
        <w:instrText xml:space="preserve">REF _Ref69648523 \r \h</w:instrText>
      </w:r>
      <w:r>
        <w:rPr>
          <w:rFonts w:hint="eastAsia" w:ascii="TimesNewRomanPSMT" w:hAnsi="TimesNewRomanPSMT"/>
        </w:rPr>
        <w:instrText xml:space="preserve"> </w:instrText>
      </w:r>
      <w:r>
        <w:rPr>
          <w:vertAlign w:val="superscript"/>
        </w:rPr>
        <w:instrText xml:space="preserve"> \* MERGEFORMAT </w:instrText>
      </w:r>
      <w:r>
        <w:rPr>
          <w:vertAlign w:val="superscript"/>
        </w:rPr>
        <w:fldChar w:fldCharType="separate"/>
      </w:r>
      <w:r>
        <w:rPr>
          <w:rFonts w:hint="eastAsia" w:ascii="TimesNewRomanPSMT" w:hAnsi="TimesNewRomanPSMT"/>
          <w:vertAlign w:val="superscript"/>
        </w:rPr>
        <w:t>[32]</w:t>
      </w:r>
      <w:r>
        <w:rPr>
          <w:vertAlign w:val="superscript"/>
        </w:rPr>
        <w:fldChar w:fldCharType="end"/>
      </w:r>
      <w:r>
        <w:rPr>
          <w:rFonts w:hint="eastAsia" w:ascii="TimesNewRomanPSMT" w:hAnsi="TimesNewRomanPSMT"/>
        </w:rPr>
        <w:t>等人对用于距离测量的单模半导体激光器内部的自混合效应进行了理论分析，提出了一种将三角波电流整形后注入激光器以提高测距分辨率的新方法。该方法获得线性光学频率，同时消除了热效应的影响，在绝对距离5</w:t>
      </w:r>
      <w:r>
        <w:rPr>
          <w:rFonts w:ascii="TimesNewRomanPSMT" w:hAnsi="TimesNewRomanPSMT"/>
        </w:rPr>
        <w:t xml:space="preserve">0 </w:t>
      </w:r>
      <w:r>
        <w:rPr>
          <w:rFonts w:hint="eastAsia" w:ascii="TimesNewRomanPSMT" w:hAnsi="TimesNewRomanPSMT"/>
        </w:rPr>
        <w:t>cm~</w:t>
      </w:r>
      <w:r>
        <w:rPr>
          <w:rFonts w:ascii="TimesNewRomanPSMT" w:hAnsi="TimesNewRomanPSMT"/>
        </w:rPr>
        <w:t xml:space="preserve">2 </w:t>
      </w:r>
      <w:r>
        <w:rPr>
          <w:rFonts w:hint="eastAsia" w:ascii="TimesNewRomanPSMT" w:hAnsi="TimesNewRomanPSMT"/>
        </w:rPr>
        <w:t>m的范围内获得1</w:t>
      </w:r>
      <w:r>
        <w:rPr>
          <w:rFonts w:ascii="TimesNewRomanPSMT" w:hAnsi="TimesNewRomanPSMT"/>
        </w:rPr>
        <w:t xml:space="preserve">.5 </w:t>
      </w:r>
      <w:r>
        <w:rPr>
          <w:rFonts w:hint="eastAsia" w:ascii="TimesNewRomanPSMT" w:hAnsi="TimesNewRomanPSMT"/>
        </w:rPr>
        <w:t>mm的测距分辨率。</w:t>
      </w:r>
    </w:p>
    <w:p>
      <w:pPr>
        <w:pStyle w:val="52"/>
        <w:ind w:firstLine="480"/>
      </w:pPr>
      <w:r>
        <w:rPr>
          <w:rFonts w:hint="eastAsia"/>
        </w:rPr>
        <w:t>2</w:t>
      </w:r>
      <w:r>
        <w:t>007</w:t>
      </w:r>
      <w:r>
        <w:rPr>
          <w:rFonts w:hint="eastAsia"/>
        </w:rPr>
        <w:t>年，Gou和W</w:t>
      </w:r>
      <w:r>
        <w:t>ang</w:t>
      </w:r>
      <w:r>
        <w:rPr>
          <w:vertAlign w:val="superscript"/>
        </w:rPr>
        <w:fldChar w:fldCharType="begin"/>
      </w:r>
      <w:r>
        <w:instrText xml:space="preserve"> REF _Ref69648528 \r \h </w:instrText>
      </w:r>
      <w:r>
        <w:rPr>
          <w:vertAlign w:val="superscript"/>
        </w:rPr>
        <w:instrText xml:space="preserve"> \* MERGEFORMAT </w:instrText>
      </w:r>
      <w:r>
        <w:rPr>
          <w:vertAlign w:val="superscript"/>
        </w:rPr>
        <w:fldChar w:fldCharType="separate"/>
      </w:r>
      <w:r>
        <w:rPr>
          <w:vertAlign w:val="superscript"/>
        </w:rPr>
        <w:t>[33]</w:t>
      </w:r>
      <w:r>
        <w:rPr>
          <w:vertAlign w:val="superscript"/>
        </w:rPr>
        <w:fldChar w:fldCharType="end"/>
      </w:r>
      <w:r>
        <w:rPr>
          <w:rFonts w:hint="eastAsia"/>
        </w:rPr>
        <w:t>基于自混合干涉引入双调制技术，即通过向半导体激光器注入电流进行波长调制以及外腔放置EOM进行相位调制，再采用傅里叶分析法确定目标物的绝对距离。实验结果表明，在绝对距离2</w:t>
      </w:r>
      <w:r>
        <w:t>77</w:t>
      </w:r>
      <w:r>
        <w:rPr>
          <w:rFonts w:hint="eastAsia"/>
        </w:rPr>
        <w:t>~</w:t>
      </w:r>
      <w:r>
        <w:t xml:space="preserve">477 </w:t>
      </w:r>
      <w:r>
        <w:rPr>
          <w:rFonts w:hint="eastAsia"/>
        </w:rPr>
        <w:t>mm范围内，该方法的分辨率可达0</w:t>
      </w:r>
      <w:r>
        <w:t xml:space="preserve">.3 </w:t>
      </w:r>
      <w:r>
        <w:rPr>
          <w:rFonts w:hint="eastAsia"/>
        </w:rPr>
        <w:t xml:space="preserve">mm。 </w:t>
      </w:r>
    </w:p>
    <w:p>
      <w:pPr>
        <w:pStyle w:val="52"/>
        <w:ind w:firstLine="480"/>
      </w:pPr>
      <w:r>
        <w:t>2012年</w:t>
      </w:r>
      <w:r>
        <w:rPr>
          <w:rFonts w:hint="eastAsia"/>
        </w:rPr>
        <w:t>，</w:t>
      </w:r>
      <w:bookmarkStart w:id="58" w:name="OLE_LINK24"/>
      <w:bookmarkStart w:id="59" w:name="OLE_LINK23"/>
      <w:bookmarkStart w:id="60" w:name="OLE_LINK27"/>
      <w:bookmarkStart w:id="61" w:name="OLE_LINK28"/>
      <w:r>
        <w:rPr>
          <w:rFonts w:ascii="TimesNewRomanPSMT" w:hAnsi="TimesNewRomanPSMT"/>
        </w:rPr>
        <w:t>Norgia</w:t>
      </w:r>
      <w:bookmarkEnd w:id="58"/>
      <w:bookmarkEnd w:id="59"/>
      <w:r>
        <w:rPr>
          <w:vertAlign w:val="superscript"/>
        </w:rPr>
        <w:fldChar w:fldCharType="begin"/>
      </w:r>
      <w:r>
        <w:rPr>
          <w:rFonts w:hint="eastAsia" w:ascii="TimesNewRomanPSMT" w:hAnsi="TimesNewRomanPSMT"/>
        </w:rPr>
        <w:instrText xml:space="preserve"> </w:instrText>
      </w:r>
      <w:r>
        <w:rPr>
          <w:rFonts w:ascii="TimesNewRomanPSMT" w:hAnsi="TimesNewRomanPSMT"/>
        </w:rPr>
        <w:instrText xml:space="preserve">REF _Ref69648537 \r \h</w:instrText>
      </w:r>
      <w:r>
        <w:rPr>
          <w:rFonts w:hint="eastAsia" w:ascii="TimesNewRomanPSMT" w:hAnsi="TimesNewRomanPSMT"/>
        </w:rPr>
        <w:instrText xml:space="preserve"> </w:instrText>
      </w:r>
      <w:r>
        <w:rPr>
          <w:vertAlign w:val="superscript"/>
        </w:rPr>
        <w:instrText xml:space="preserve"> \* MERGEFORMAT </w:instrText>
      </w:r>
      <w:r>
        <w:rPr>
          <w:vertAlign w:val="superscript"/>
        </w:rPr>
        <w:fldChar w:fldCharType="separate"/>
      </w:r>
      <w:r>
        <w:rPr>
          <w:rFonts w:hint="eastAsia" w:ascii="TimesNewRomanPSMT" w:hAnsi="TimesNewRomanPSMT"/>
          <w:vertAlign w:val="superscript"/>
        </w:rPr>
        <w:t>[34]</w:t>
      </w:r>
      <w:r>
        <w:rPr>
          <w:vertAlign w:val="superscript"/>
        </w:rPr>
        <w:fldChar w:fldCharType="end"/>
      </w:r>
      <w:r>
        <w:t>等人</w:t>
      </w:r>
      <w:bookmarkEnd w:id="60"/>
      <w:bookmarkEnd w:id="61"/>
      <w:r>
        <w:rPr>
          <w:rFonts w:hint="eastAsia"/>
        </w:rPr>
        <w:t>采用三角波对半导体激光器进行电流调制，提出了一种差值FFT算法，并在数字信号处理器上实时执行，从而实现绝对距离的测量。利用该方法，实验可测量的最大距离可达2</w:t>
      </w:r>
      <w:r>
        <w:t xml:space="preserve"> </w:t>
      </w:r>
      <w:r>
        <w:rPr>
          <w:rFonts w:hint="eastAsia"/>
        </w:rPr>
        <w:t>m，分辨率为0</w:t>
      </w:r>
      <w:r>
        <w:t xml:space="preserve">.1 </w:t>
      </w:r>
      <w:r>
        <w:rPr>
          <w:rFonts w:hint="eastAsia"/>
        </w:rPr>
        <w:t>mm。</w:t>
      </w:r>
    </w:p>
    <w:p>
      <w:pPr>
        <w:pStyle w:val="52"/>
        <w:ind w:firstLine="480"/>
      </w:pPr>
      <w:r>
        <w:rPr>
          <w:rFonts w:hint="eastAsia"/>
        </w:rPr>
        <w:t>2</w:t>
      </w:r>
      <w:r>
        <w:t>01</w:t>
      </w:r>
      <w:r>
        <w:rPr>
          <w:rFonts w:hint="eastAsia"/>
        </w:rPr>
        <w:t>5年，Kou</w:t>
      </w:r>
      <w:r>
        <w:rPr>
          <w:vertAlign w:val="superscript"/>
        </w:rPr>
        <w:fldChar w:fldCharType="begin"/>
      </w:r>
      <w:r>
        <w:instrText xml:space="preserve"> </w:instrText>
      </w:r>
      <w:r>
        <w:rPr>
          <w:rFonts w:hint="eastAsia"/>
        </w:rPr>
        <w:instrText xml:space="preserve">REF _Ref69648544 \r \h</w:instrText>
      </w:r>
      <w:r>
        <w:instrText xml:space="preserve"> </w:instrText>
      </w:r>
      <w:r>
        <w:rPr>
          <w:vertAlign w:val="superscript"/>
        </w:rPr>
        <w:instrText xml:space="preserve"> \* MERGEFORMAT </w:instrText>
      </w:r>
      <w:r>
        <w:rPr>
          <w:vertAlign w:val="superscript"/>
        </w:rPr>
        <w:fldChar w:fldCharType="separate"/>
      </w:r>
      <w:r>
        <w:rPr>
          <w:vertAlign w:val="superscript"/>
        </w:rPr>
        <w:t>[35]</w:t>
      </w:r>
      <w:r>
        <w:rPr>
          <w:vertAlign w:val="superscript"/>
        </w:rPr>
        <w:fldChar w:fldCharType="end"/>
      </w:r>
      <w:r>
        <w:rPr>
          <w:rFonts w:hint="eastAsia"/>
        </w:rPr>
        <w:t>等人提出了一种基于改进遗传算法的距离估计法。该方法根据自混合信号建立代价函数，采用改进的遗传算法进行全局优化，寻找最优距离值。实验结果表明，该方法在2.4 ~ 20.4 cm范围内的分辨率均优于2</w:t>
      </w:r>
      <w:r>
        <w:t>5 μm</w:t>
      </w:r>
      <w:r>
        <w:rPr>
          <w:rFonts w:hint="eastAsia"/>
        </w:rPr>
        <w:t>。此外，他们将提出的方法与其他测距方法进行比较，并讨论了散斑和噪声对测量精度的影响。</w:t>
      </w:r>
    </w:p>
    <w:p>
      <w:pPr>
        <w:pStyle w:val="52"/>
        <w:ind w:firstLine="480"/>
      </w:pPr>
      <w:r>
        <w:rPr>
          <w:rFonts w:hint="eastAsia"/>
        </w:rPr>
        <w:t>2</w:t>
      </w:r>
      <w:r>
        <w:t>017</w:t>
      </w:r>
      <w:r>
        <w:rPr>
          <w:rFonts w:hint="eastAsia"/>
        </w:rPr>
        <w:t>年，Duan</w:t>
      </w:r>
      <w:r>
        <w:rPr>
          <w:vertAlign w:val="superscript"/>
        </w:rPr>
        <w:fldChar w:fldCharType="begin"/>
      </w:r>
      <w:r>
        <w:instrText xml:space="preserve"> </w:instrText>
      </w:r>
      <w:r>
        <w:rPr>
          <w:rFonts w:hint="eastAsia"/>
        </w:rPr>
        <w:instrText xml:space="preserve">REF _Ref69648552 \r \h</w:instrText>
      </w:r>
      <w:r>
        <w:instrText xml:space="preserve"> </w:instrText>
      </w:r>
      <w:r>
        <w:rPr>
          <w:vertAlign w:val="superscript"/>
        </w:rPr>
        <w:instrText xml:space="preserve"> \* MERGEFORMAT </w:instrText>
      </w:r>
      <w:r>
        <w:rPr>
          <w:vertAlign w:val="superscript"/>
        </w:rPr>
        <w:fldChar w:fldCharType="separate"/>
      </w:r>
      <w:r>
        <w:rPr>
          <w:vertAlign w:val="superscript"/>
        </w:rPr>
        <w:t>[36]</w:t>
      </w:r>
      <w:r>
        <w:rPr>
          <w:vertAlign w:val="superscript"/>
        </w:rPr>
        <w:fldChar w:fldCharType="end"/>
      </w:r>
      <w:r>
        <w:rPr>
          <w:rFonts w:hint="eastAsia"/>
        </w:rPr>
        <w:t>等人为了提高自混合干涉测距精度以及计算短程距离的能力，提出了一种利用三角波调制的多重自混合干涉测距方法。实验结果表明，在绝对距离2.</w:t>
      </w:r>
      <w:r>
        <w:t xml:space="preserve">2 </w:t>
      </w:r>
      <w:r>
        <w:rPr>
          <w:rFonts w:hint="eastAsia"/>
        </w:rPr>
        <w:t>~</w:t>
      </w:r>
      <w:r>
        <w:t xml:space="preserve"> 23 cm</w:t>
      </w:r>
      <w:r>
        <w:rPr>
          <w:rFonts w:hint="eastAsia"/>
        </w:rPr>
        <w:t>范围内，该方法的测距精度达到2</w:t>
      </w:r>
      <w:r>
        <w:t xml:space="preserve">.7 </w:t>
      </w:r>
      <w:r>
        <w:rPr>
          <w:rFonts w:hint="eastAsia"/>
        </w:rPr>
        <w:t>mm。</w:t>
      </w:r>
      <w:bookmarkStart w:id="62" w:name="_Toc37183277"/>
      <w:bookmarkStart w:id="63" w:name="_Toc4442422"/>
    </w:p>
    <w:p>
      <w:pPr>
        <w:pStyle w:val="52"/>
        <w:ind w:firstLine="480"/>
      </w:pPr>
      <w:r>
        <w:t>2017</w:t>
      </w:r>
      <w:r>
        <w:rPr>
          <w:rFonts w:hint="eastAsia"/>
        </w:rPr>
        <w:t>年，</w:t>
      </w:r>
      <w:r>
        <w:rPr>
          <w:rFonts w:ascii="TimesNewRomanPSMT" w:hAnsi="TimesNewRomanPSMT"/>
        </w:rPr>
        <w:t>Norgia</w:t>
      </w:r>
      <w:r>
        <w:rPr>
          <w:vertAlign w:val="superscript"/>
        </w:rPr>
        <w:fldChar w:fldCharType="begin"/>
      </w:r>
      <w:r>
        <w:rPr>
          <w:rFonts w:hint="eastAsia" w:ascii="TimesNewRomanPSMT" w:hAnsi="TimesNewRomanPSMT"/>
        </w:rPr>
        <w:instrText xml:space="preserve"> </w:instrText>
      </w:r>
      <w:r>
        <w:rPr>
          <w:rFonts w:ascii="TimesNewRomanPSMT" w:hAnsi="TimesNewRomanPSMT"/>
        </w:rPr>
        <w:instrText xml:space="preserve">REF _Ref69648558 \r \h</w:instrText>
      </w:r>
      <w:r>
        <w:rPr>
          <w:rFonts w:hint="eastAsia" w:ascii="TimesNewRomanPSMT" w:hAnsi="TimesNewRomanPSMT"/>
        </w:rPr>
        <w:instrText xml:space="preserve"> </w:instrText>
      </w:r>
      <w:r>
        <w:rPr>
          <w:vertAlign w:val="superscript"/>
        </w:rPr>
        <w:instrText xml:space="preserve"> \* MERGEFORMAT </w:instrText>
      </w:r>
      <w:r>
        <w:rPr>
          <w:vertAlign w:val="superscript"/>
        </w:rPr>
        <w:fldChar w:fldCharType="separate"/>
      </w:r>
      <w:r>
        <w:rPr>
          <w:rFonts w:hint="eastAsia" w:ascii="TimesNewRomanPSMT" w:hAnsi="TimesNewRomanPSMT"/>
          <w:vertAlign w:val="superscript"/>
        </w:rPr>
        <w:t>[37]</w:t>
      </w:r>
      <w:r>
        <w:rPr>
          <w:vertAlign w:val="superscript"/>
        </w:rPr>
        <w:fldChar w:fldCharType="end"/>
      </w:r>
      <w:r>
        <w:t>等人</w:t>
      </w:r>
      <w:r>
        <w:rPr>
          <w:rFonts w:hint="eastAsia"/>
        </w:rPr>
        <w:t>基于三角波电流调制，提出了一种可同时进行绝对距离和速度测量的方法。通过频域插值的方法来获取干涉信号的差频与和频，从而实现速度与距离的同时测量，并采用预加重技术消除非线性引起的系统误差。实验在0.15～2</w:t>
      </w:r>
      <w:r>
        <w:t xml:space="preserve"> </w:t>
      </w:r>
      <w:r>
        <w:rPr>
          <w:rFonts w:hint="eastAsia"/>
        </w:rPr>
        <w:t>m范围内，所测得的距离和速度的相对标准差分别为</w:t>
      </w:r>
      <w:bookmarkStart w:id="64" w:name="OLE_LINK29"/>
      <w:bookmarkEnd w:id="64"/>
      <w:bookmarkStart w:id="65" w:name="OLE_LINK30"/>
      <w:bookmarkEnd w:id="65"/>
      <w:r>
        <w:t>4×10</w:t>
      </w:r>
      <w:r>
        <w:rPr>
          <w:vertAlign w:val="superscript"/>
        </w:rPr>
        <w:t>-4</w:t>
      </w:r>
      <w:r>
        <w:rPr>
          <w:rFonts w:hint="eastAsia"/>
        </w:rPr>
        <w:t>、5</w:t>
      </w:r>
      <w:r>
        <w:t>×10</w:t>
      </w:r>
      <w:r>
        <w:rPr>
          <w:vertAlign w:val="superscript"/>
        </w:rPr>
        <w:t>-3</w:t>
      </w:r>
      <w:r>
        <w:rPr>
          <w:rFonts w:hint="eastAsia"/>
        </w:rPr>
        <w:t>。实验也证实了该测量方法可直接在工业环境下的各种表面进行测量，克服了散斑效应所带来的问题。</w:t>
      </w:r>
    </w:p>
    <w:p>
      <w:pPr>
        <w:pStyle w:val="50"/>
      </w:pPr>
      <w:bookmarkStart w:id="66" w:name="_Toc70084381"/>
      <w:bookmarkStart w:id="67" w:name="_Toc69843215"/>
      <w:bookmarkStart w:id="68" w:name="_Toc70085195"/>
      <w:bookmarkStart w:id="69" w:name="_Toc69843254"/>
      <w:r>
        <w:t>1.3.3 速度测量</w:t>
      </w:r>
      <w:bookmarkEnd w:id="62"/>
      <w:bookmarkEnd w:id="63"/>
      <w:bookmarkEnd w:id="66"/>
      <w:bookmarkEnd w:id="67"/>
      <w:bookmarkEnd w:id="68"/>
      <w:bookmarkEnd w:id="69"/>
    </w:p>
    <w:p>
      <w:pPr>
        <w:pStyle w:val="52"/>
        <w:ind w:firstLine="480"/>
      </w:pPr>
      <w:r>
        <w:rPr>
          <w:rFonts w:hint="eastAsia"/>
        </w:rPr>
        <w:t>基于双光束干涉的传统激光多普勒测速仪(LDV)因其动态响应快、抗干扰性能强、非接触式测量、测量范围宽等优点，已广泛应用于光学传感器和工业等领域中。但在实际应用中受限于许多因素，如光路复杂、参考光束要求高等。基于自混合干涉效应的速度测量技术是一种新型的相干测量技术，主要有自混合多普勒测速和散斑测速。此技术不仅具有传统LDV的优点，而且其结构紧凑简单、易准直、可靠性高、成本低，在很多场合可以替代传统的LDV。</w:t>
      </w:r>
    </w:p>
    <w:p>
      <w:pPr>
        <w:pStyle w:val="52"/>
        <w:ind w:firstLine="480"/>
      </w:pPr>
      <w:r>
        <w:rPr>
          <w:rFonts w:hint="eastAsia"/>
        </w:rPr>
        <w:t>1</w:t>
      </w:r>
      <w:r>
        <w:t>989</w:t>
      </w:r>
      <w:r>
        <w:rPr>
          <w:rFonts w:hint="eastAsia"/>
        </w:rPr>
        <w:t>年，</w:t>
      </w:r>
      <w:r>
        <w:t>Shinohara</w:t>
      </w:r>
      <w:r>
        <w:rPr>
          <w:vertAlign w:val="superscript"/>
        </w:rPr>
        <w:fldChar w:fldCharType="begin"/>
      </w:r>
      <w:r>
        <w:instrText xml:space="preserve"> REF _Ref69648567 \r \h </w:instrText>
      </w:r>
      <w:r>
        <w:rPr>
          <w:vertAlign w:val="superscript"/>
        </w:rPr>
        <w:instrText xml:space="preserve"> \* MERGEFORMAT </w:instrText>
      </w:r>
      <w:r>
        <w:rPr>
          <w:vertAlign w:val="superscript"/>
        </w:rPr>
        <w:fldChar w:fldCharType="separate"/>
      </w:r>
      <w:r>
        <w:rPr>
          <w:vertAlign w:val="superscript"/>
        </w:rPr>
        <w:t>[38]</w:t>
      </w:r>
      <w:r>
        <w:rPr>
          <w:vertAlign w:val="superscript"/>
        </w:rPr>
        <w:fldChar w:fldCharType="end"/>
      </w:r>
      <w:r>
        <w:t>等人</w:t>
      </w:r>
      <w:r>
        <w:rPr>
          <w:rFonts w:hint="eastAsia"/>
        </w:rPr>
        <w:t>在以半导体激光器为光源的多普勒测速系统中加入了方向判别电路，实现了</w:t>
      </w:r>
      <w:r>
        <w:t>0.2 mm/s-34 m/s</w:t>
      </w:r>
      <w:r>
        <w:rPr>
          <w:rFonts w:hint="eastAsia"/>
        </w:rPr>
        <w:t>范围内的速度测量及运动目标物</w:t>
      </w:r>
      <w:ins w:id="7" w:author="admin" w:date="2021-05-12T21:58:00Z">
        <w:r>
          <w:rPr>
            <w:rFonts w:hint="eastAsia"/>
          </w:rPr>
          <w:t>体</w:t>
        </w:r>
      </w:ins>
      <w:r>
        <w:rPr>
          <w:rFonts w:hint="eastAsia"/>
        </w:rPr>
        <w:t>方向的确定。</w:t>
      </w:r>
    </w:p>
    <w:p>
      <w:pPr>
        <w:pStyle w:val="52"/>
        <w:ind w:firstLine="480"/>
      </w:pPr>
      <w:r>
        <w:rPr>
          <w:rFonts w:hint="eastAsia"/>
        </w:rPr>
        <w:t>1</w:t>
      </w:r>
      <w:r>
        <w:t>992</w:t>
      </w:r>
      <w:r>
        <w:rPr>
          <w:rFonts w:hint="eastAsia"/>
        </w:rPr>
        <w:t>年，</w:t>
      </w:r>
      <w:r>
        <w:t>Koelink</w:t>
      </w:r>
      <w:r>
        <w:rPr>
          <w:vertAlign w:val="superscript"/>
        </w:rPr>
        <w:fldChar w:fldCharType="begin"/>
      </w:r>
      <w:r>
        <w:instrText xml:space="preserve"> REF _Ref69648577 \r \h </w:instrText>
      </w:r>
      <w:r>
        <w:rPr>
          <w:vertAlign w:val="superscript"/>
        </w:rPr>
        <w:instrText xml:space="preserve"> \* MERGEFORMAT </w:instrText>
      </w:r>
      <w:r>
        <w:rPr>
          <w:vertAlign w:val="superscript"/>
        </w:rPr>
        <w:fldChar w:fldCharType="separate"/>
      </w:r>
      <w:r>
        <w:rPr>
          <w:vertAlign w:val="superscript"/>
        </w:rPr>
        <w:t>[39]</w:t>
      </w:r>
      <w:r>
        <w:rPr>
          <w:vertAlign w:val="superscript"/>
        </w:rPr>
        <w:fldChar w:fldCharType="end"/>
      </w:r>
      <w:r>
        <w:t>等人</w:t>
      </w:r>
      <w:r>
        <w:rPr>
          <w:rFonts w:hint="eastAsia"/>
        </w:rPr>
        <w:t>将光纤引入自混合测速系统中，构成了光纤耦合多普勒测速仪，可用于固体速度和液体流速的测量。</w:t>
      </w:r>
    </w:p>
    <w:p>
      <w:pPr>
        <w:pStyle w:val="52"/>
        <w:ind w:firstLine="480"/>
      </w:pPr>
      <w:r>
        <w:rPr>
          <w:rFonts w:hint="eastAsia"/>
        </w:rPr>
        <w:t>1</w:t>
      </w:r>
      <w:r>
        <w:t>995</w:t>
      </w:r>
      <w:r>
        <w:rPr>
          <w:rFonts w:hint="eastAsia"/>
        </w:rPr>
        <w:t>年，Ren</w:t>
      </w:r>
      <w:r>
        <w:rPr>
          <w:vertAlign w:val="superscript"/>
        </w:rPr>
        <w:fldChar w:fldCharType="begin"/>
      </w:r>
      <w:r>
        <w:instrText xml:space="preserve"> </w:instrText>
      </w:r>
      <w:r>
        <w:rPr>
          <w:rFonts w:hint="eastAsia"/>
        </w:rPr>
        <w:instrText xml:space="preserve">REF _Ref69648584 \r \h</w:instrText>
      </w:r>
      <w:r>
        <w:instrText xml:space="preserve"> </w:instrText>
      </w:r>
      <w:r>
        <w:rPr>
          <w:vertAlign w:val="superscript"/>
        </w:rPr>
        <w:instrText xml:space="preserve"> \* MERGEFORMAT </w:instrText>
      </w:r>
      <w:r>
        <w:rPr>
          <w:vertAlign w:val="superscript"/>
        </w:rPr>
        <w:fldChar w:fldCharType="separate"/>
      </w:r>
      <w:r>
        <w:rPr>
          <w:vertAlign w:val="superscript"/>
        </w:rPr>
        <w:t>[40]</w:t>
      </w:r>
      <w:r>
        <w:rPr>
          <w:vertAlign w:val="superscript"/>
        </w:rPr>
        <w:fldChar w:fldCharType="end"/>
      </w:r>
      <w:r>
        <w:rPr>
          <w:rFonts w:hint="eastAsia"/>
        </w:rPr>
        <w:t>等人提出了一种基于光纤耦合氦氖激光器的激光多普勒测速系统。该系统能够测量微动脉和微静脉血管中的相对血流速度，并可以跟踪心跳周期。</w:t>
      </w:r>
    </w:p>
    <w:p>
      <w:pPr>
        <w:pStyle w:val="52"/>
        <w:ind w:firstLine="480"/>
      </w:pPr>
      <w:r>
        <w:rPr>
          <w:rFonts w:hint="eastAsia"/>
        </w:rPr>
        <w:t>1</w:t>
      </w:r>
      <w:r>
        <w:t>999</w:t>
      </w:r>
      <w:r>
        <w:rPr>
          <w:rFonts w:hint="eastAsia"/>
        </w:rPr>
        <w:t>年，</w:t>
      </w:r>
      <w:r>
        <w:t>Özdemir</w:t>
      </w:r>
      <w:r>
        <w:rPr>
          <w:vertAlign w:val="superscript"/>
        </w:rPr>
        <w:fldChar w:fldCharType="begin"/>
      </w:r>
      <w:r>
        <w:instrText xml:space="preserve"> REF _Ref40789570 \r \h </w:instrText>
      </w:r>
      <w:r>
        <w:rPr>
          <w:vertAlign w:val="superscript"/>
        </w:rPr>
        <w:instrText xml:space="preserve"> \* MERGEFORMAT </w:instrText>
      </w:r>
      <w:r>
        <w:rPr>
          <w:vertAlign w:val="superscript"/>
        </w:rPr>
        <w:fldChar w:fldCharType="separate"/>
      </w:r>
      <w:r>
        <w:rPr>
          <w:vertAlign w:val="superscript"/>
        </w:rPr>
        <w:t>[41]</w:t>
      </w:r>
      <w:r>
        <w:rPr>
          <w:vertAlign w:val="superscript"/>
        </w:rPr>
        <w:fldChar w:fldCharType="end"/>
      </w:r>
      <w:r>
        <w:t>等人</w:t>
      </w:r>
      <w:r>
        <w:rPr>
          <w:rFonts w:hint="eastAsia"/>
        </w:rPr>
        <w:t>提出了一种利用自相关函数进行信号处理的散斑测速方法。根据外部运动目标物速度与散斑信号强度波动的相关时间倒数之间存在的线性关系，并进行适当的修正以确定速度大小。通过该方法可测的速度范围为2</w:t>
      </w:r>
      <w:r>
        <w:t>0</w:t>
      </w:r>
      <w:r>
        <w:rPr>
          <w:rFonts w:hint="eastAsia"/>
        </w:rPr>
        <w:t>-</w:t>
      </w:r>
      <w:r>
        <w:t xml:space="preserve">450 </w:t>
      </w:r>
      <w:r>
        <w:rPr>
          <w:rFonts w:hint="eastAsia"/>
        </w:rPr>
        <w:t>mm</w:t>
      </w:r>
      <w:r>
        <w:t>/s</w:t>
      </w:r>
      <w:r>
        <w:rPr>
          <w:rFonts w:hint="eastAsia"/>
        </w:rPr>
        <w:t>，测量误差优于2%。</w:t>
      </w:r>
    </w:p>
    <w:p>
      <w:pPr>
        <w:pStyle w:val="52"/>
        <w:ind w:firstLine="480"/>
      </w:pPr>
      <w:r>
        <w:rPr>
          <w:rFonts w:hint="eastAsia"/>
        </w:rPr>
        <w:t>2</w:t>
      </w:r>
      <w:r>
        <w:t>008</w:t>
      </w:r>
      <w:r>
        <w:rPr>
          <w:rFonts w:hint="eastAsia"/>
        </w:rPr>
        <w:t>年，Huang</w:t>
      </w:r>
      <w:r>
        <w:rPr>
          <w:vertAlign w:val="superscript"/>
        </w:rPr>
        <w:fldChar w:fldCharType="begin"/>
      </w:r>
      <w:r>
        <w:instrText xml:space="preserve"> </w:instrText>
      </w:r>
      <w:r>
        <w:rPr>
          <w:rFonts w:hint="eastAsia"/>
        </w:rPr>
        <w:instrText xml:space="preserve">REF _Ref69648604 \r \h</w:instrText>
      </w:r>
      <w:r>
        <w:instrText xml:space="preserve"> </w:instrText>
      </w:r>
      <w:r>
        <w:rPr>
          <w:vertAlign w:val="superscript"/>
        </w:rPr>
        <w:instrText xml:space="preserve"> \* MERGEFORMAT </w:instrText>
      </w:r>
      <w:r>
        <w:rPr>
          <w:vertAlign w:val="superscript"/>
        </w:rPr>
        <w:fldChar w:fldCharType="separate"/>
      </w:r>
      <w:r>
        <w:rPr>
          <w:vertAlign w:val="superscript"/>
        </w:rPr>
        <w:t>[42]</w:t>
      </w:r>
      <w:r>
        <w:rPr>
          <w:vertAlign w:val="superscript"/>
        </w:rPr>
        <w:fldChar w:fldCharType="end"/>
      </w:r>
      <w:r>
        <w:rPr>
          <w:rFonts w:hint="eastAsia"/>
        </w:rPr>
        <w:t>等人详细分析了基于自混合效应的散斑调制多普勒信号的理论，模拟了不同入射角下信号强度随时间的变化，同时对不同入射角下的相对误差也进行了实验研究，结果表明入射角3</w:t>
      </w:r>
      <w:r>
        <w:t>0</w:t>
      </w:r>
      <w:r>
        <w:rPr>
          <w:rFonts w:hint="eastAsia"/>
        </w:rPr>
        <w:t>°最佳。他们结合差频</w:t>
      </w:r>
      <w:ins w:id="8" w:author="admin" w:date="2021-05-12T21:59:00Z">
        <w:r>
          <w:rPr>
            <w:rFonts w:hint="eastAsia"/>
          </w:rPr>
          <w:t>来</w:t>
        </w:r>
      </w:ins>
      <w:r>
        <w:rPr>
          <w:rFonts w:hint="eastAsia"/>
        </w:rPr>
        <w:t>模拟锁相环技术和适当的采样时间，在速度10-470</w:t>
      </w:r>
      <w:r>
        <w:t xml:space="preserve"> </w:t>
      </w:r>
      <w:r>
        <w:rPr>
          <w:rFonts w:hint="eastAsia"/>
        </w:rPr>
        <w:t>mm /s的宽范围内，获得了高于1.3%的测量精度。</w:t>
      </w:r>
    </w:p>
    <w:p>
      <w:pPr>
        <w:pStyle w:val="52"/>
        <w:ind w:firstLine="480"/>
      </w:pPr>
      <w:r>
        <w:rPr>
          <w:rFonts w:hint="eastAsia"/>
        </w:rPr>
        <w:t>2</w:t>
      </w:r>
      <w:r>
        <w:t>014</w:t>
      </w:r>
      <w:r>
        <w:rPr>
          <w:rFonts w:hint="eastAsia"/>
        </w:rPr>
        <w:t>年，Cheng</w:t>
      </w:r>
      <w:r>
        <w:rPr>
          <w:vertAlign w:val="superscript"/>
        </w:rPr>
        <w:fldChar w:fldCharType="begin"/>
      </w:r>
      <w:r>
        <w:instrText xml:space="preserve"> </w:instrText>
      </w:r>
      <w:r>
        <w:rPr>
          <w:rFonts w:hint="eastAsia"/>
        </w:rPr>
        <w:instrText xml:space="preserve">REF _Ref69648618 \r \h</w:instrText>
      </w:r>
      <w:r>
        <w:instrText xml:space="preserve"> </w:instrText>
      </w:r>
      <w:r>
        <w:rPr>
          <w:vertAlign w:val="superscript"/>
        </w:rPr>
        <w:instrText xml:space="preserve"> \* MERGEFORMAT </w:instrText>
      </w:r>
      <w:r>
        <w:rPr>
          <w:vertAlign w:val="superscript"/>
        </w:rPr>
        <w:fldChar w:fldCharType="separate"/>
      </w:r>
      <w:r>
        <w:rPr>
          <w:vertAlign w:val="superscript"/>
        </w:rPr>
        <w:t>[43]</w:t>
      </w:r>
      <w:r>
        <w:rPr>
          <w:vertAlign w:val="superscript"/>
        </w:rPr>
        <w:fldChar w:fldCharType="end"/>
      </w:r>
      <w:r>
        <w:rPr>
          <w:rFonts w:hint="eastAsia"/>
        </w:rPr>
        <w:t>等人利用半导体激光器在光注入和光反馈作用下的动力学特性，提出了一种自混合双频激光多普勒测速仪（SMDF-LDV）。他们通过实验研究了不同散斑噪声条件下</w:t>
      </w:r>
      <w:r>
        <w:t>SMDF-LDV</w:t>
      </w:r>
      <w:r>
        <w:rPr>
          <w:rFonts w:hint="eastAsia"/>
        </w:rPr>
        <w:t>的速度分辨率和信噪比。当纸张以5 m/s的横向速度旋转时，</w:t>
      </w:r>
      <w:r>
        <w:t>SMDF-LDV</w:t>
      </w:r>
      <w:r>
        <w:rPr>
          <w:rFonts w:hint="eastAsia"/>
        </w:rPr>
        <w:t>平均速度分辨率达到0.42 mm/s，系统信噪比为22.1 dB，此结果表明SMDF-LDV具有较好的降噪性能且其灵敏度高。</w:t>
      </w:r>
    </w:p>
    <w:p>
      <w:pPr>
        <w:pStyle w:val="52"/>
        <w:ind w:firstLine="480"/>
      </w:pPr>
      <w:r>
        <w:t>2016</w:t>
      </w:r>
      <w:r>
        <w:rPr>
          <w:rFonts w:hint="eastAsia"/>
        </w:rPr>
        <w:t>年，Wu</w:t>
      </w:r>
      <w:bookmarkStart w:id="70" w:name="OLE_LINK49"/>
      <w:bookmarkStart w:id="71" w:name="OLE_LINK50"/>
      <w:r>
        <w:rPr>
          <w:vertAlign w:val="superscript"/>
        </w:rPr>
        <w:fldChar w:fldCharType="begin"/>
      </w:r>
      <w:r>
        <w:instrText xml:space="preserve"> </w:instrText>
      </w:r>
      <w:r>
        <w:rPr>
          <w:rFonts w:hint="eastAsia"/>
        </w:rPr>
        <w:instrText xml:space="preserve">REF _Ref69648625 \r \h</w:instrText>
      </w:r>
      <w:r>
        <w:instrText xml:space="preserve"> </w:instrText>
      </w:r>
      <w:r>
        <w:rPr>
          <w:vertAlign w:val="superscript"/>
        </w:rPr>
        <w:instrText xml:space="preserve"> \* MERGEFORMAT </w:instrText>
      </w:r>
      <w:r>
        <w:rPr>
          <w:vertAlign w:val="superscript"/>
        </w:rPr>
        <w:fldChar w:fldCharType="separate"/>
      </w:r>
      <w:r>
        <w:rPr>
          <w:vertAlign w:val="superscript"/>
        </w:rPr>
        <w:t>[44]</w:t>
      </w:r>
      <w:r>
        <w:rPr>
          <w:vertAlign w:val="superscript"/>
        </w:rPr>
        <w:fldChar w:fldCharType="end"/>
      </w:r>
      <w:r>
        <w:rPr>
          <w:rFonts w:hint="eastAsia"/>
        </w:rPr>
        <w:t>等人</w:t>
      </w:r>
      <w:bookmarkEnd w:id="70"/>
      <w:bookmarkEnd w:id="71"/>
      <w:r>
        <w:rPr>
          <w:rFonts w:hint="eastAsia"/>
        </w:rPr>
        <w:t>采用具有全光纤结构的分布式反馈（DFB）光纤激光器，搭建了多普勒测速系统，实现了高精度、宽量程的速度测量。在3.58 mm/s ~ 2216 mm/s的速度测量范围内，系统的测量相对误差小于</w:t>
      </w:r>
      <w:bookmarkStart w:id="72" w:name="OLE_LINK51"/>
      <w:bookmarkStart w:id="73" w:name="OLE_LINK52"/>
      <w:r>
        <w:rPr>
          <w:rFonts w:hint="eastAsia"/>
        </w:rPr>
        <w:t>1%</w:t>
      </w:r>
      <w:bookmarkEnd w:id="72"/>
      <w:bookmarkEnd w:id="73"/>
      <w:r>
        <w:rPr>
          <w:rFonts w:hint="eastAsia"/>
        </w:rPr>
        <w:t>。</w:t>
      </w:r>
    </w:p>
    <w:p>
      <w:pPr>
        <w:pStyle w:val="52"/>
        <w:ind w:firstLine="480"/>
      </w:pPr>
      <w:r>
        <w:rPr>
          <w:rFonts w:hint="eastAsia"/>
        </w:rPr>
        <w:t>2</w:t>
      </w:r>
      <w:r>
        <w:t>019</w:t>
      </w:r>
      <w:r>
        <w:rPr>
          <w:rFonts w:hint="eastAsia"/>
        </w:rPr>
        <w:t>年，Jiang</w:t>
      </w:r>
      <w:r>
        <w:rPr>
          <w:vertAlign w:val="superscript"/>
        </w:rPr>
        <w:fldChar w:fldCharType="begin"/>
      </w:r>
      <w:r>
        <w:instrText xml:space="preserve"> </w:instrText>
      </w:r>
      <w:r>
        <w:rPr>
          <w:rFonts w:hint="eastAsia"/>
        </w:rPr>
        <w:instrText xml:space="preserve">REF _Ref69648640 \r \h</w:instrText>
      </w:r>
      <w:r>
        <w:instrText xml:space="preserve"> </w:instrText>
      </w:r>
      <w:r>
        <w:rPr>
          <w:vertAlign w:val="superscript"/>
        </w:rPr>
        <w:instrText xml:space="preserve"> \* MERGEFORMAT </w:instrText>
      </w:r>
      <w:r>
        <w:rPr>
          <w:vertAlign w:val="superscript"/>
        </w:rPr>
        <w:fldChar w:fldCharType="separate"/>
      </w:r>
      <w:r>
        <w:rPr>
          <w:vertAlign w:val="superscript"/>
        </w:rPr>
        <w:t>[45]</w:t>
      </w:r>
      <w:r>
        <w:rPr>
          <w:vertAlign w:val="superscript"/>
        </w:rPr>
        <w:fldChar w:fldCharType="end"/>
      </w:r>
      <w:r>
        <w:rPr>
          <w:rFonts w:hint="eastAsia"/>
        </w:rPr>
        <w:t>等人巧妙设计了一种双外腔</w:t>
      </w:r>
      <w:ins w:id="9" w:author="admin" w:date="2021-05-12T22:00:00Z">
        <w:r>
          <w:rPr>
            <w:rFonts w:hint="eastAsia"/>
          </w:rPr>
          <w:t>结构</w:t>
        </w:r>
      </w:ins>
      <w:ins w:id="10" w:author="admin" w:date="2021-05-12T22:00:00Z">
        <w:r>
          <w:rPr/>
          <w:t>的</w:t>
        </w:r>
      </w:ins>
      <w:r>
        <w:rPr>
          <w:rFonts w:hint="eastAsia"/>
        </w:rPr>
        <w:t>单激光器</w:t>
      </w:r>
      <w:del w:id="11" w:author="admin" w:date="2021-05-12T22:00:00Z">
        <w:r>
          <w:rPr>
            <w:rFonts w:hint="eastAsia"/>
          </w:rPr>
          <w:delText>结构</w:delText>
        </w:r>
      </w:del>
      <w:r>
        <w:rPr>
          <w:rFonts w:hint="eastAsia"/>
        </w:rPr>
        <w:t>测量外部目标物的转速。该方法利用半导体激光器、分束器和反射镜形成双平行光束，对SMI信号进行快速傅里叶变换，在频域中提取两组多普勒频移，进而计算出外部运动目标物的转速。该方法不需测量入射角即获得对误差小于0.6%的转速。</w:t>
      </w:r>
    </w:p>
    <w:p>
      <w:pPr>
        <w:pStyle w:val="52"/>
        <w:ind w:firstLine="480"/>
      </w:pPr>
    </w:p>
    <w:p>
      <w:pPr>
        <w:pStyle w:val="50"/>
      </w:pPr>
      <w:bookmarkStart w:id="74" w:name="_Toc69843216"/>
      <w:bookmarkStart w:id="75" w:name="_Toc69843255"/>
      <w:bookmarkStart w:id="76" w:name="_Toc70084382"/>
      <w:bookmarkStart w:id="77" w:name="_Toc37183278"/>
      <w:bookmarkStart w:id="78" w:name="_Toc70085196"/>
      <w:r>
        <w:t>1.3.4 其他应用</w:t>
      </w:r>
      <w:bookmarkEnd w:id="74"/>
      <w:bookmarkEnd w:id="75"/>
      <w:bookmarkEnd w:id="76"/>
      <w:bookmarkEnd w:id="77"/>
      <w:bookmarkEnd w:id="78"/>
    </w:p>
    <w:p>
      <w:pPr>
        <w:pStyle w:val="52"/>
        <w:ind w:firstLine="480"/>
      </w:pPr>
      <w:r>
        <w:rPr>
          <w:rFonts w:hint="eastAsia"/>
        </w:rPr>
        <w:t>前边内容主要阐述了激光自混合干涉技术几个常见的基础物理量测量的应用研究。随着学者们对激光自混合干涉现象研究的持续深入，激光自混合干涉技术潜在的应用价值不断被挖掘，使其应用拓展到了更广的领域，如角度测量、材料测量、三维形貌测量和生物医学传感等。</w:t>
      </w:r>
    </w:p>
    <w:p>
      <w:pPr>
        <w:pStyle w:val="52"/>
        <w:ind w:firstLine="480"/>
      </w:pPr>
      <w:r>
        <w:t>1977年，Donati和Speziali</w:t>
      </w:r>
      <w:r>
        <w:rPr>
          <w:vertAlign w:val="superscript"/>
        </w:rPr>
        <w:fldChar w:fldCharType="begin"/>
      </w:r>
      <w:r>
        <w:instrText xml:space="preserve"> REF _Ref69648648 \r \h </w:instrText>
      </w:r>
      <w:r>
        <w:rPr>
          <w:vertAlign w:val="superscript"/>
        </w:rPr>
        <w:instrText xml:space="preserve"> \* MERGEFORMAT </w:instrText>
      </w:r>
      <w:r>
        <w:rPr>
          <w:vertAlign w:val="superscript"/>
        </w:rPr>
        <w:fldChar w:fldCharType="separate"/>
      </w:r>
      <w:r>
        <w:rPr>
          <w:vertAlign w:val="superscript"/>
        </w:rPr>
        <w:t>[46]</w:t>
      </w:r>
      <w:r>
        <w:rPr>
          <w:vertAlign w:val="superscript"/>
        </w:rPr>
        <w:fldChar w:fldCharType="end"/>
      </w:r>
      <w:r>
        <w:rPr>
          <w:rFonts w:hint="eastAsia"/>
        </w:rPr>
        <w:t>首次</w:t>
      </w:r>
      <w:r>
        <w:t>将激光自混合干涉</w:t>
      </w:r>
      <w:r>
        <w:rPr>
          <w:rFonts w:hint="eastAsia"/>
        </w:rPr>
        <w:t>技术</w:t>
      </w:r>
      <w:r>
        <w:t>应用于人体指尖的</w:t>
      </w:r>
      <w:r>
        <w:rPr>
          <w:rFonts w:hint="eastAsia"/>
        </w:rPr>
        <w:t>血液</w:t>
      </w:r>
      <w:r>
        <w:t>脉动测量，</w:t>
      </w:r>
      <w:r>
        <w:rPr>
          <w:rFonts w:hint="eastAsia"/>
        </w:rPr>
        <w:t>利用双通道氦氖激光器探测到了与心脏搏动相似的波形。</w:t>
      </w:r>
    </w:p>
    <w:p>
      <w:pPr>
        <w:pStyle w:val="52"/>
        <w:ind w:firstLine="480"/>
      </w:pPr>
      <w:r>
        <w:rPr>
          <w:rFonts w:hint="eastAsia"/>
        </w:rPr>
        <w:t>1</w:t>
      </w:r>
      <w:r>
        <w:t>995</w:t>
      </w:r>
      <w:r>
        <w:rPr>
          <w:rFonts w:hint="eastAsia"/>
        </w:rPr>
        <w:t>年，Lu</w:t>
      </w:r>
      <w:r>
        <w:rPr>
          <w:vertAlign w:val="superscript"/>
        </w:rPr>
        <w:fldChar w:fldCharType="begin"/>
      </w:r>
      <w:r>
        <w:instrText xml:space="preserve"> </w:instrText>
      </w:r>
      <w:r>
        <w:rPr>
          <w:rFonts w:hint="eastAsia"/>
        </w:rPr>
        <w:instrText xml:space="preserve">REF _Ref69648658 \r \h</w:instrText>
      </w:r>
      <w:r>
        <w:instrText xml:space="preserve"> </w:instrText>
      </w:r>
      <w:r>
        <w:rPr>
          <w:vertAlign w:val="superscript"/>
        </w:rPr>
        <w:instrText xml:space="preserve"> \* MERGEFORMAT </w:instrText>
      </w:r>
      <w:r>
        <w:rPr>
          <w:vertAlign w:val="superscript"/>
        </w:rPr>
        <w:fldChar w:fldCharType="separate"/>
      </w:r>
      <w:r>
        <w:rPr>
          <w:vertAlign w:val="superscript"/>
        </w:rPr>
        <w:t>[47]</w:t>
      </w:r>
      <w:r>
        <w:rPr>
          <w:vertAlign w:val="superscript"/>
        </w:rPr>
        <w:fldChar w:fldCharType="end"/>
      </w:r>
      <w:r>
        <w:rPr>
          <w:rFonts w:hint="eastAsia"/>
        </w:rPr>
        <w:t>等人利用共焦激光自混合干涉技术所具有的自对准特性以及高灵敏度优点，并使用超发光激光二极管研制了一种光学扫描显微镜，用于实现三维成像以及测量微结构的表面轮廓。该仪器可获得2</w:t>
      </w:r>
      <w:r>
        <w:t xml:space="preserve">0 </w:t>
      </w:r>
      <w:r>
        <w:rPr>
          <w:rFonts w:hint="eastAsia"/>
        </w:rPr>
        <w:t>nm的纵向分辨率。</w:t>
      </w:r>
    </w:p>
    <w:p>
      <w:pPr>
        <w:pStyle w:val="52"/>
        <w:ind w:firstLine="480"/>
      </w:pPr>
      <w:r>
        <w:rPr>
          <w:rFonts w:hint="eastAsia"/>
        </w:rPr>
        <w:t>1</w:t>
      </w:r>
      <w:r>
        <w:t>998</w:t>
      </w:r>
      <w:r>
        <w:rPr>
          <w:rFonts w:hint="eastAsia"/>
        </w:rPr>
        <w:t>年，Bosch</w:t>
      </w:r>
      <w:r>
        <w:rPr>
          <w:vertAlign w:val="superscript"/>
        </w:rPr>
        <w:fldChar w:fldCharType="begin"/>
      </w:r>
      <w:r>
        <w:instrText xml:space="preserve"> </w:instrText>
      </w:r>
      <w:r>
        <w:rPr>
          <w:rFonts w:hint="eastAsia"/>
        </w:rPr>
        <w:instrText xml:space="preserve">REF _Ref69648665 \r \h</w:instrText>
      </w:r>
      <w:r>
        <w:instrText xml:space="preserve"> </w:instrText>
      </w:r>
      <w:r>
        <w:rPr>
          <w:vertAlign w:val="superscript"/>
        </w:rPr>
        <w:instrText xml:space="preserve"> \* MERGEFORMAT </w:instrText>
      </w:r>
      <w:r>
        <w:rPr>
          <w:vertAlign w:val="superscript"/>
        </w:rPr>
        <w:fldChar w:fldCharType="separate"/>
      </w:r>
      <w:r>
        <w:rPr>
          <w:vertAlign w:val="superscript"/>
        </w:rPr>
        <w:t>[48]</w:t>
      </w:r>
      <w:r>
        <w:rPr>
          <w:vertAlign w:val="superscript"/>
        </w:rPr>
        <w:fldChar w:fldCharType="end"/>
      </w:r>
      <w:r>
        <w:rPr>
          <w:rFonts w:hint="eastAsia"/>
        </w:rPr>
        <w:t>等人使用扫描激光自混合干涉测距仪，对图像数据进行采集，从而实现了三维物体形貌的重构。在距离为3</w:t>
      </w:r>
      <w:r>
        <w:t xml:space="preserve"> </w:t>
      </w:r>
      <w:r>
        <w:rPr>
          <w:rFonts w:hint="eastAsia"/>
        </w:rPr>
        <w:t>m的范围内，图像分辨率为0</w:t>
      </w:r>
      <w:r>
        <w:t>.1</w:t>
      </w:r>
      <w:r>
        <w:rPr>
          <w:rFonts w:hint="eastAsia"/>
        </w:rPr>
        <w:t>%。</w:t>
      </w:r>
    </w:p>
    <w:p>
      <w:pPr>
        <w:pStyle w:val="52"/>
        <w:ind w:firstLine="480"/>
      </w:pPr>
      <w:r>
        <w:rPr>
          <w:rFonts w:hint="eastAsia"/>
        </w:rPr>
        <w:t>2</w:t>
      </w:r>
      <w:r>
        <w:t>002</w:t>
      </w:r>
      <w:r>
        <w:rPr>
          <w:rFonts w:hint="eastAsia"/>
        </w:rPr>
        <w:t>年，Hast</w:t>
      </w:r>
      <w:r>
        <w:rPr>
          <w:vertAlign w:val="superscript"/>
        </w:rPr>
        <w:fldChar w:fldCharType="begin"/>
      </w:r>
      <w:r>
        <w:instrText xml:space="preserve"> </w:instrText>
      </w:r>
      <w:r>
        <w:rPr>
          <w:rFonts w:hint="eastAsia"/>
        </w:rPr>
        <w:instrText xml:space="preserve">REF _Ref69648673 \r \h</w:instrText>
      </w:r>
      <w:r>
        <w:instrText xml:space="preserve"> </w:instrText>
      </w:r>
      <w:r>
        <w:rPr>
          <w:vertAlign w:val="superscript"/>
        </w:rPr>
        <w:instrText xml:space="preserve"> \* MERGEFORMAT </w:instrText>
      </w:r>
      <w:r>
        <w:rPr>
          <w:vertAlign w:val="superscript"/>
        </w:rPr>
        <w:fldChar w:fldCharType="separate"/>
      </w:r>
      <w:r>
        <w:rPr>
          <w:vertAlign w:val="superscript"/>
        </w:rPr>
        <w:t>[49]</w:t>
      </w:r>
      <w:r>
        <w:rPr>
          <w:vertAlign w:val="superscript"/>
        </w:rPr>
        <w:fldChar w:fldCharType="end"/>
      </w:r>
      <w:r>
        <w:rPr>
          <w:rFonts w:hint="eastAsia"/>
        </w:rPr>
        <w:t>等人搭建了光源为半导体激光器的单通道自混合干涉系统，实现了对人体前臂桡动脉上的心血管脉冲的无创测量。</w:t>
      </w:r>
    </w:p>
    <w:p>
      <w:pPr>
        <w:pStyle w:val="52"/>
        <w:ind w:firstLine="480"/>
      </w:pPr>
      <w:r>
        <w:rPr>
          <w:rFonts w:hint="eastAsia"/>
        </w:rPr>
        <w:t>2</w:t>
      </w:r>
      <w:r>
        <w:t>008</w:t>
      </w:r>
      <w:r>
        <w:rPr>
          <w:rFonts w:hint="eastAsia"/>
        </w:rPr>
        <w:t>年，Zhong</w:t>
      </w:r>
      <w:r>
        <w:rPr>
          <w:vertAlign w:val="superscript"/>
        </w:rPr>
        <w:fldChar w:fldCharType="begin"/>
      </w:r>
      <w:r>
        <w:instrText xml:space="preserve"> </w:instrText>
      </w:r>
      <w:r>
        <w:rPr>
          <w:rFonts w:hint="eastAsia"/>
        </w:rPr>
        <w:instrText xml:space="preserve">REF _Ref69648679 \r \h</w:instrText>
      </w:r>
      <w:r>
        <w:instrText xml:space="preserve"> </w:instrText>
      </w:r>
      <w:r>
        <w:rPr>
          <w:vertAlign w:val="superscript"/>
        </w:rPr>
        <w:instrText xml:space="preserve"> \* MERGEFORMAT </w:instrText>
      </w:r>
      <w:r>
        <w:rPr>
          <w:vertAlign w:val="superscript"/>
        </w:rPr>
        <w:fldChar w:fldCharType="separate"/>
      </w:r>
      <w:r>
        <w:rPr>
          <w:vertAlign w:val="superscript"/>
        </w:rPr>
        <w:t>[50]</w:t>
      </w:r>
      <w:r>
        <w:rPr>
          <w:vertAlign w:val="superscript"/>
        </w:rPr>
        <w:fldChar w:fldCharType="end"/>
      </w:r>
      <w:r>
        <w:rPr>
          <w:rFonts w:hint="eastAsia"/>
        </w:rPr>
        <w:t>等人基于自混合干涉理论，利用旋转平面镜的方法提出了一种简单有效的微角度测量系统。实验中获得的测角分辨率为</w:t>
      </w:r>
      <w:r>
        <w:t>10</w:t>
      </w:r>
      <w:r>
        <w:rPr>
          <w:vertAlign w:val="superscript"/>
        </w:rPr>
        <w:t>-6</w:t>
      </w:r>
      <w:r>
        <w:t xml:space="preserve"> </w:t>
      </w:r>
      <w:r>
        <w:rPr>
          <w:rFonts w:hint="eastAsia"/>
        </w:rPr>
        <w:t>rad，测量范围约为-0.0007 ~ 0.0007 rad。</w:t>
      </w:r>
    </w:p>
    <w:p>
      <w:pPr>
        <w:pStyle w:val="52"/>
        <w:ind w:firstLine="480"/>
      </w:pPr>
      <w:r>
        <w:rPr>
          <w:rFonts w:hint="eastAsia"/>
        </w:rPr>
        <w:t>2</w:t>
      </w:r>
      <w:r>
        <w:t>010</w:t>
      </w:r>
      <w:r>
        <w:rPr>
          <w:rFonts w:hint="eastAsia"/>
        </w:rPr>
        <w:t>年，Fathi</w:t>
      </w:r>
      <w:r>
        <w:rPr>
          <w:vertAlign w:val="superscript"/>
        </w:rPr>
        <w:fldChar w:fldCharType="begin"/>
      </w:r>
      <w:r>
        <w:instrText xml:space="preserve"> </w:instrText>
      </w:r>
      <w:r>
        <w:rPr>
          <w:rFonts w:hint="eastAsia"/>
        </w:rPr>
        <w:instrText xml:space="preserve">REF _Ref69648685 \r \h</w:instrText>
      </w:r>
      <w:r>
        <w:instrText xml:space="preserve"> </w:instrText>
      </w:r>
      <w:r>
        <w:rPr>
          <w:vertAlign w:val="superscript"/>
        </w:rPr>
        <w:instrText xml:space="preserve"> \* MERGEFORMAT </w:instrText>
      </w:r>
      <w:r>
        <w:rPr>
          <w:vertAlign w:val="superscript"/>
        </w:rPr>
        <w:fldChar w:fldCharType="separate"/>
      </w:r>
      <w:r>
        <w:rPr>
          <w:vertAlign w:val="superscript"/>
        </w:rPr>
        <w:t>[51]</w:t>
      </w:r>
      <w:r>
        <w:rPr>
          <w:vertAlign w:val="superscript"/>
        </w:rPr>
        <w:fldChar w:fldCharType="end"/>
      </w:r>
      <w:r>
        <w:rPr>
          <w:rFonts w:hint="eastAsia"/>
        </w:rPr>
        <w:t>等人介绍了一种测量透明玻璃板厚度的方法。该方法不受材料折射率的限制，可测的材料厚度范围为3</w:t>
      </w:r>
      <w:r>
        <w:t>0</w:t>
      </w:r>
      <w:r>
        <w:rPr>
          <w:rFonts w:hint="eastAsia"/>
        </w:rPr>
        <w:t>-</w:t>
      </w:r>
      <w:r>
        <w:t>1000 μm</w:t>
      </w:r>
      <w:r>
        <w:rPr>
          <w:rFonts w:hint="eastAsia"/>
        </w:rPr>
        <w:t>。</w:t>
      </w:r>
    </w:p>
    <w:p>
      <w:pPr>
        <w:pStyle w:val="52"/>
        <w:ind w:firstLine="480"/>
      </w:pPr>
      <w:r>
        <w:rPr>
          <w:rFonts w:hint="eastAsia"/>
        </w:rPr>
        <w:t>2</w:t>
      </w:r>
      <w:r>
        <w:t>012</w:t>
      </w:r>
      <w:r>
        <w:rPr>
          <w:rFonts w:hint="eastAsia"/>
        </w:rPr>
        <w:t>年，</w:t>
      </w:r>
      <w:r>
        <w:t>Fathi和Donati</w:t>
      </w:r>
      <w:r>
        <w:rPr>
          <w:vertAlign w:val="superscript"/>
        </w:rPr>
        <w:fldChar w:fldCharType="begin"/>
      </w:r>
      <w:r>
        <w:instrText xml:space="preserve"> REF _Ref69648693 \r \h </w:instrText>
      </w:r>
      <w:r>
        <w:rPr>
          <w:vertAlign w:val="superscript"/>
        </w:rPr>
        <w:instrText xml:space="preserve"> \* MERGEFORMAT </w:instrText>
      </w:r>
      <w:r>
        <w:rPr>
          <w:vertAlign w:val="superscript"/>
        </w:rPr>
        <w:fldChar w:fldCharType="separate"/>
      </w:r>
      <w:r>
        <w:rPr>
          <w:vertAlign w:val="superscript"/>
        </w:rPr>
        <w:t>[52]</w:t>
      </w:r>
      <w:r>
        <w:rPr>
          <w:vertAlign w:val="superscript"/>
        </w:rPr>
        <w:fldChar w:fldCharType="end"/>
      </w:r>
      <w:r>
        <w:rPr>
          <w:rFonts w:hint="eastAsia"/>
        </w:rPr>
        <w:t>提出了一种采用单通道自混合干涉系统实现透明样品厚度和折射率同时测量的新方法。该方法通过分析相位差的导数并使用简单的迭代方法，即可确定折射率和厚度。实验所测得的折射率和厚度的分辨率分别为0</w:t>
      </w:r>
      <w:r>
        <w:t>.02</w:t>
      </w:r>
      <w:r>
        <w:rPr>
          <w:rFonts w:hint="eastAsia"/>
        </w:rPr>
        <w:t>、0</w:t>
      </w:r>
      <w:r>
        <w:t>.01</w:t>
      </w:r>
      <w:r>
        <w:rPr>
          <w:rFonts w:hint="eastAsia"/>
        </w:rPr>
        <w:t>。</w:t>
      </w:r>
    </w:p>
    <w:p>
      <w:pPr>
        <w:pStyle w:val="52"/>
        <w:ind w:firstLine="480"/>
      </w:pPr>
      <w:r>
        <w:rPr>
          <w:highlight w:val="yellow"/>
          <w:rPrChange w:id="12" w:author="admin" w:date="2021-05-12T22:02:00Z">
            <w:rPr/>
          </w:rPrChange>
        </w:rPr>
        <w:t>2016</w:t>
      </w:r>
      <w:r>
        <w:rPr>
          <w:rFonts w:hint="eastAsia"/>
          <w:highlight w:val="yellow"/>
          <w:rPrChange w:id="13" w:author="admin" w:date="2021-05-12T22:02:00Z">
            <w:rPr>
              <w:rFonts w:hint="eastAsia"/>
            </w:rPr>
          </w:rPrChange>
        </w:rPr>
        <w:t>年，</w:t>
      </w:r>
      <w:r>
        <w:rPr>
          <w:highlight w:val="yellow"/>
          <w:rPrChange w:id="14" w:author="admin" w:date="2021-05-12T22:02:00Z">
            <w:rPr/>
          </w:rPrChange>
        </w:rPr>
        <w:t>Sun</w:t>
      </w:r>
      <w:r>
        <w:rPr>
          <w:highlight w:val="yellow"/>
          <w:vertAlign w:val="superscript"/>
          <w:rPrChange w:id="15" w:author="admin" w:date="2021-05-12T22:02:00Z">
            <w:rPr>
              <w:vertAlign w:val="superscript"/>
            </w:rPr>
          </w:rPrChange>
        </w:rPr>
        <w:fldChar w:fldCharType="begin"/>
      </w:r>
      <w:r>
        <w:rPr>
          <w:highlight w:val="yellow"/>
          <w:rPrChange w:id="16" w:author="admin" w:date="2021-05-12T22:02:00Z">
            <w:rPr/>
          </w:rPrChange>
        </w:rPr>
        <w:instrText xml:space="preserve"> REF _Ref69648700 \r \h </w:instrText>
      </w:r>
      <w:r>
        <w:rPr>
          <w:highlight w:val="yellow"/>
          <w:vertAlign w:val="superscript"/>
          <w:rPrChange w:id="17" w:author="admin" w:date="2021-05-12T22:02:00Z">
            <w:rPr>
              <w:vertAlign w:val="superscript"/>
            </w:rPr>
          </w:rPrChange>
        </w:rPr>
        <w:instrText xml:space="preserve"> \* MERGEFORMAT </w:instrText>
      </w:r>
      <w:r>
        <w:rPr>
          <w:highlight w:val="yellow"/>
          <w:vertAlign w:val="superscript"/>
          <w:rPrChange w:id="18" w:author="admin" w:date="2021-05-12T22:02:00Z">
            <w:rPr>
              <w:vertAlign w:val="superscript"/>
            </w:rPr>
          </w:rPrChange>
        </w:rPr>
        <w:fldChar w:fldCharType="separate"/>
      </w:r>
      <w:r>
        <w:rPr>
          <w:highlight w:val="yellow"/>
          <w:vertAlign w:val="superscript"/>
          <w:rPrChange w:id="19" w:author="admin" w:date="2021-05-12T22:02:00Z">
            <w:rPr>
              <w:vertAlign w:val="superscript"/>
            </w:rPr>
          </w:rPrChange>
        </w:rPr>
        <w:t>[53]</w:t>
      </w:r>
      <w:r>
        <w:rPr>
          <w:highlight w:val="yellow"/>
          <w:vertAlign w:val="superscript"/>
          <w:rPrChange w:id="20" w:author="admin" w:date="2021-05-12T22:02:00Z">
            <w:rPr>
              <w:vertAlign w:val="superscript"/>
            </w:rPr>
          </w:rPrChange>
        </w:rPr>
        <w:fldChar w:fldCharType="end"/>
      </w:r>
      <w:r>
        <w:rPr>
          <w:rFonts w:hint="eastAsia"/>
          <w:highlight w:val="yellow"/>
          <w:rPrChange w:id="21" w:author="admin" w:date="2021-05-12T22:02:00Z">
            <w:rPr>
              <w:rFonts w:hint="eastAsia"/>
            </w:rPr>
          </w:rPrChange>
        </w:rPr>
        <w:t>等人采用单通道激光自混合干涉仪实现了目标物的振动幅值和旋转角度的同时测量。实验拟合结果表明，功率谱的峰值频率与目标物的振动幅值的关系曲线呈线性分布，其与目标物旋转角度的关系曲线呈高斯分布。根据拟合结果计算出</w:t>
      </w:r>
      <w:r>
        <w:rPr>
          <w:rFonts w:hint="eastAsia"/>
          <w:highlight w:val="yellow"/>
          <w:rPrChange w:id="22" w:author="admin" w:date="2021-05-12T22:02:00Z">
            <w:rPr>
              <w:rFonts w:hint="eastAsia"/>
            </w:rPr>
          </w:rPrChange>
        </w:rPr>
        <w:t>的振动幅值</w:t>
      </w:r>
      <w:r>
        <w:rPr>
          <w:rFonts w:hint="eastAsia"/>
          <w:highlight w:val="yellow"/>
          <w:rPrChange w:id="23" w:author="admin" w:date="2021-05-12T22:02:00Z">
            <w:rPr>
              <w:rFonts w:hint="eastAsia"/>
            </w:rPr>
          </w:rPrChange>
        </w:rPr>
        <w:t>误差小于</w:t>
      </w:r>
      <w:r>
        <w:rPr>
          <w:highlight w:val="yellow"/>
          <w:rPrChange w:id="24" w:author="admin" w:date="2021-05-12T22:02:00Z">
            <w:rPr/>
          </w:rPrChange>
        </w:rPr>
        <w:t>3.0%</w:t>
      </w:r>
      <w:r>
        <w:rPr>
          <w:rFonts w:hint="eastAsia"/>
          <w:highlight w:val="yellow"/>
          <w:rPrChange w:id="25" w:author="admin" w:date="2021-05-12T22:02:00Z">
            <w:rPr>
              <w:rFonts w:hint="eastAsia"/>
            </w:rPr>
          </w:rPrChange>
        </w:rPr>
        <w:t>，旋转角的误差</w:t>
      </w:r>
      <w:r>
        <w:rPr>
          <w:rFonts w:hint="eastAsia"/>
          <w:highlight w:val="yellow"/>
          <w:rPrChange w:id="26" w:author="admin" w:date="2021-05-12T22:02:00Z">
            <w:rPr>
              <w:rFonts w:hint="eastAsia"/>
            </w:rPr>
          </w:rPrChange>
        </w:rPr>
        <w:t>小于</w:t>
      </w:r>
      <w:r>
        <w:rPr>
          <w:highlight w:val="yellow"/>
          <w:rPrChange w:id="27" w:author="admin" w:date="2021-05-12T22:02:00Z">
            <w:rPr/>
          </w:rPrChange>
        </w:rPr>
        <w:t>11.7%</w:t>
      </w:r>
      <w:r>
        <w:rPr>
          <w:rFonts w:hint="eastAsia"/>
          <w:highlight w:val="yellow"/>
          <w:rPrChange w:id="28" w:author="admin" w:date="2021-05-12T22:02:00Z">
            <w:rPr>
              <w:rFonts w:hint="eastAsia"/>
            </w:rPr>
          </w:rPrChange>
        </w:rPr>
        <w:t>。</w:t>
      </w:r>
    </w:p>
    <w:p>
      <w:pPr>
        <w:pStyle w:val="52"/>
        <w:ind w:firstLine="480"/>
      </w:pPr>
      <w:r>
        <w:rPr>
          <w:rFonts w:hint="eastAsia"/>
        </w:rPr>
        <w:t>2</w:t>
      </w:r>
      <w:r>
        <w:t>017</w:t>
      </w:r>
      <w:r>
        <w:rPr>
          <w:rFonts w:hint="eastAsia"/>
        </w:rPr>
        <w:t>年，Yang</w:t>
      </w:r>
      <w:r>
        <w:rPr>
          <w:vertAlign w:val="superscript"/>
        </w:rPr>
        <w:fldChar w:fldCharType="begin"/>
      </w:r>
      <w:r>
        <w:instrText xml:space="preserve"> </w:instrText>
      </w:r>
      <w:r>
        <w:rPr>
          <w:rFonts w:hint="eastAsia"/>
        </w:rPr>
        <w:instrText xml:space="preserve">REF _Ref69648706 \r \h</w:instrText>
      </w:r>
      <w:r>
        <w:instrText xml:space="preserve"> </w:instrText>
      </w:r>
      <w:r>
        <w:rPr>
          <w:vertAlign w:val="superscript"/>
        </w:rPr>
        <w:instrText xml:space="preserve"> \* MERGEFORMAT </w:instrText>
      </w:r>
      <w:r>
        <w:rPr>
          <w:vertAlign w:val="superscript"/>
        </w:rPr>
        <w:fldChar w:fldCharType="separate"/>
      </w:r>
      <w:r>
        <w:rPr>
          <w:vertAlign w:val="superscript"/>
        </w:rPr>
        <w:t>[54]</w:t>
      </w:r>
      <w:r>
        <w:rPr>
          <w:vertAlign w:val="superscript"/>
        </w:rPr>
        <w:fldChar w:fldCharType="end"/>
      </w:r>
      <w:r>
        <w:rPr>
          <w:rFonts w:hint="eastAsia"/>
        </w:rPr>
        <w:t>等人介绍了一种改进的自反射混合（SRM）角度测量系统，其将直角棱镜与自混合角测量相结合，实现了超小角度测量。2</w:t>
      </w:r>
      <w:r>
        <w:t>018</w:t>
      </w:r>
      <w:r>
        <w:rPr>
          <w:rFonts w:hint="eastAsia"/>
        </w:rPr>
        <w:t>年，他们采用可旋转的五棱镜代替测角系统中的直角棱镜</w:t>
      </w:r>
      <w:r>
        <w:fldChar w:fldCharType="begin"/>
      </w:r>
      <w:r>
        <w:instrText xml:space="preserve"> </w:instrText>
      </w:r>
      <w:r>
        <w:rPr>
          <w:rFonts w:hint="eastAsia"/>
        </w:rPr>
        <w:instrText xml:space="preserve">REF _Ref69648745 \r \h</w:instrText>
      </w:r>
      <w:r>
        <w:instrText xml:space="preserve">  \* MERGEFORMAT </w:instrText>
      </w:r>
      <w:r>
        <w:fldChar w:fldCharType="separate"/>
      </w:r>
      <w:r>
        <w:rPr>
          <w:vertAlign w:val="superscript"/>
        </w:rPr>
        <w:t>[55]</w:t>
      </w:r>
      <w:r>
        <w:fldChar w:fldCharType="end"/>
      </w:r>
      <w:r>
        <w:rPr>
          <w:rFonts w:hint="eastAsia"/>
        </w:rPr>
        <w:t>，进一步拓宽了测量范围并提高了测角分辨率。同年，他们在自混合干涉测量系统中引入正交镜</w:t>
      </w:r>
      <w:r>
        <w:fldChar w:fldCharType="begin"/>
      </w:r>
      <w:r>
        <w:instrText xml:space="preserve"> </w:instrText>
      </w:r>
      <w:r>
        <w:rPr>
          <w:rFonts w:hint="eastAsia"/>
        </w:rPr>
        <w:instrText xml:space="preserve">REF _Ref69648756 \r \h</w:instrText>
      </w:r>
      <w:r>
        <w:instrText xml:space="preserve">  \* MERGEFORMAT </w:instrText>
      </w:r>
      <w:r>
        <w:fldChar w:fldCharType="separate"/>
      </w:r>
      <w:r>
        <w:rPr>
          <w:vertAlign w:val="superscript"/>
        </w:rPr>
        <w:t>[56]</w:t>
      </w:r>
      <w:r>
        <w:fldChar w:fldCharType="end"/>
      </w:r>
      <w:r>
        <w:rPr>
          <w:rFonts w:hint="eastAsia"/>
        </w:rPr>
        <w:t>，实现了</w:t>
      </w:r>
      <w:r>
        <w:t>0-2π</w:t>
      </w:r>
      <w:r>
        <w:rPr>
          <w:rFonts w:hint="eastAsia"/>
        </w:rPr>
        <w:t>的全角范围内的微弧度测量，测量分辨率达到5</w:t>
      </w:r>
      <w:r>
        <w:t xml:space="preserve">.27 </w:t>
      </w:r>
      <w:r>
        <w:rPr>
          <w:rFonts w:hint="eastAsia"/>
        </w:rPr>
        <w:t>rad，绝对误差低至0</w:t>
      </w:r>
      <w:r>
        <w:t xml:space="preserve">.011 </w:t>
      </w:r>
      <w:r>
        <w:rPr>
          <w:rFonts w:hint="eastAsia"/>
        </w:rPr>
        <w:t>rad，满足了大多数高精度角度测量的要求。</w:t>
      </w:r>
    </w:p>
    <w:p>
      <w:pPr>
        <w:pStyle w:val="52"/>
        <w:ind w:firstLine="480"/>
      </w:pPr>
      <w:r>
        <w:t>2017年，</w:t>
      </w:r>
      <w:r>
        <w:rPr>
          <w:rFonts w:hint="eastAsia"/>
        </w:rPr>
        <w:t>Wei等人</w:t>
      </w:r>
      <w:r>
        <w:rPr>
          <w:vertAlign w:val="superscript"/>
        </w:rPr>
        <w:fldChar w:fldCharType="begin"/>
      </w:r>
      <w:r>
        <w:instrText xml:space="preserve"> </w:instrText>
      </w:r>
      <w:r>
        <w:rPr>
          <w:rFonts w:hint="eastAsia"/>
        </w:rPr>
        <w:instrText xml:space="preserve">REF _Ref69648764 \r \h</w:instrText>
      </w:r>
      <w:r>
        <w:instrText xml:space="preserve"> </w:instrText>
      </w:r>
      <w:r>
        <w:rPr>
          <w:vertAlign w:val="superscript"/>
        </w:rPr>
        <w:instrText xml:space="preserve"> \* MERGEFORMAT </w:instrText>
      </w:r>
      <w:r>
        <w:rPr>
          <w:vertAlign w:val="superscript"/>
        </w:rPr>
        <w:fldChar w:fldCharType="separate"/>
      </w:r>
      <w:r>
        <w:rPr>
          <w:vertAlign w:val="superscript"/>
        </w:rPr>
        <w:t>[57]</w:t>
      </w:r>
      <w:r>
        <w:rPr>
          <w:vertAlign w:val="superscript"/>
        </w:rPr>
        <w:fldChar w:fldCharType="end"/>
      </w:r>
      <w:r>
        <w:rPr>
          <w:rFonts w:hint="eastAsia"/>
        </w:rPr>
        <w:t>提出了一种具有</w:t>
      </w:r>
      <w:r>
        <w:t>双光路结构</w:t>
      </w:r>
      <w:r>
        <w:rPr>
          <w:rFonts w:hint="eastAsia"/>
        </w:rPr>
        <w:t>的</w:t>
      </w:r>
      <w:r>
        <w:t>脉搏波</w:t>
      </w:r>
      <w:r>
        <w:rPr>
          <w:rFonts w:hint="eastAsia"/>
        </w:rPr>
        <w:t>探测系统</w:t>
      </w:r>
      <w:r>
        <w:t>，</w:t>
      </w:r>
      <w:r>
        <w:rPr>
          <w:rFonts w:hint="eastAsia"/>
        </w:rPr>
        <w:t>并</w:t>
      </w:r>
      <w:r>
        <w:t>对采集到的自混合干涉信号进行连续小波变换和希尔伯特变换</w:t>
      </w:r>
      <w:r>
        <w:rPr>
          <w:rFonts w:hint="eastAsia"/>
        </w:rPr>
        <w:t>处理</w:t>
      </w:r>
      <w:r>
        <w:t>，</w:t>
      </w:r>
      <w:r>
        <w:rPr>
          <w:rFonts w:hint="eastAsia"/>
        </w:rPr>
        <w:t>获取脉搏波传导时间，继而实现人体血压的测量。</w:t>
      </w:r>
    </w:p>
    <w:p>
      <w:pPr>
        <w:pStyle w:val="52"/>
        <w:ind w:firstLine="480"/>
      </w:pPr>
      <w:r>
        <w:t>2019年，Dean</w:t>
      </w:r>
      <w:r>
        <w:rPr>
          <w:vertAlign w:val="superscript"/>
        </w:rPr>
        <w:fldChar w:fldCharType="begin"/>
      </w:r>
      <w:r>
        <w:instrText xml:space="preserve"> REF _Ref69648771 \r \h </w:instrText>
      </w:r>
      <w:r>
        <w:rPr>
          <w:vertAlign w:val="superscript"/>
        </w:rPr>
        <w:instrText xml:space="preserve"> \* MERGEFORMAT </w:instrText>
      </w:r>
      <w:r>
        <w:rPr>
          <w:vertAlign w:val="superscript"/>
        </w:rPr>
        <w:fldChar w:fldCharType="separate"/>
      </w:r>
      <w:r>
        <w:rPr>
          <w:vertAlign w:val="superscript"/>
        </w:rPr>
        <w:t>[58]</w:t>
      </w:r>
      <w:r>
        <w:rPr>
          <w:vertAlign w:val="superscript"/>
        </w:rPr>
        <w:fldChar w:fldCharType="end"/>
      </w:r>
      <w:r>
        <w:rPr>
          <w:rFonts w:hint="eastAsia"/>
        </w:rPr>
        <w:t>等人利用一个以</w:t>
      </w:r>
      <w:r>
        <w:t>脉冲模式</w:t>
      </w:r>
      <w:r>
        <w:rPr>
          <w:rFonts w:hint="eastAsia"/>
        </w:rPr>
        <w:t>工作</w:t>
      </w:r>
      <w:r>
        <w:t>的量子级联激光器，</w:t>
      </w:r>
      <w:r>
        <w:rPr>
          <w:rFonts w:hint="eastAsia"/>
        </w:rPr>
        <w:t>构建了一种相干太赫兹成像系统。经实验证明该</w:t>
      </w:r>
      <w:r>
        <w:t>系统</w:t>
      </w:r>
      <w:r>
        <w:rPr>
          <w:rFonts w:hint="eastAsia"/>
        </w:rPr>
        <w:t>具备实现每秒0.25兆像素的采集速率</w:t>
      </w:r>
      <w:r>
        <w:t>的</w:t>
      </w:r>
      <w:r>
        <w:rPr>
          <w:rFonts w:hint="eastAsia"/>
        </w:rPr>
        <w:t>潜力</w:t>
      </w:r>
      <w:r>
        <w:t>，从而</w:t>
      </w:r>
      <w:r>
        <w:rPr>
          <w:rFonts w:hint="eastAsia"/>
        </w:rPr>
        <w:t>达到</w:t>
      </w:r>
      <w:r>
        <w:t>连续成像的目的。</w:t>
      </w:r>
    </w:p>
    <w:p>
      <w:pPr>
        <w:pStyle w:val="52"/>
        <w:ind w:firstLine="480"/>
      </w:pPr>
      <w:r>
        <w:t>2019</w:t>
      </w:r>
      <w:r>
        <w:rPr>
          <w:rFonts w:hint="eastAsia"/>
        </w:rPr>
        <w:t>年，Zhao</w:t>
      </w:r>
      <w:r>
        <w:rPr>
          <w:vertAlign w:val="superscript"/>
        </w:rPr>
        <w:fldChar w:fldCharType="begin"/>
      </w:r>
      <w:r>
        <w:instrText xml:space="preserve"> </w:instrText>
      </w:r>
      <w:r>
        <w:rPr>
          <w:rFonts w:hint="eastAsia"/>
        </w:rPr>
        <w:instrText xml:space="preserve">REF _Ref69648777 \r \h</w:instrText>
      </w:r>
      <w:r>
        <w:instrText xml:space="preserve"> </w:instrText>
      </w:r>
      <w:r>
        <w:rPr>
          <w:vertAlign w:val="superscript"/>
        </w:rPr>
        <w:instrText xml:space="preserve"> \* MERGEFORMAT </w:instrText>
      </w:r>
      <w:r>
        <w:rPr>
          <w:vertAlign w:val="superscript"/>
        </w:rPr>
        <w:fldChar w:fldCharType="separate"/>
      </w:r>
      <w:r>
        <w:rPr>
          <w:vertAlign w:val="superscript"/>
        </w:rPr>
        <w:t>[59]</w:t>
      </w:r>
      <w:r>
        <w:rPr>
          <w:vertAlign w:val="superscript"/>
        </w:rPr>
        <w:fldChar w:fldCharType="end"/>
      </w:r>
      <w:r>
        <w:rPr>
          <w:rFonts w:hint="eastAsia"/>
        </w:rPr>
        <w:t>等人研究了不同模态下由自混合信号叠加导致相邻两个峰值间的相位延迟与波形分离度，并分析了波形分离现象的周期性，构建多纵模激光自混合干涉测量系统，实现对激光腔自由光谱范围（free</w:t>
      </w:r>
      <w:r>
        <w:t xml:space="preserve"> </w:t>
      </w:r>
      <w:r>
        <w:rPr>
          <w:rFonts w:hint="eastAsia"/>
        </w:rPr>
        <w:t>spectral</w:t>
      </w:r>
      <w:r>
        <w:t xml:space="preserve"> </w:t>
      </w:r>
      <w:r>
        <w:rPr>
          <w:rFonts w:hint="eastAsia"/>
        </w:rPr>
        <w:t>range，FSR）的高精度测量。他们根据外腔的变化周期，计算出He-Ne激光腔的FSR为0</w:t>
      </w:r>
      <w:r>
        <w:t xml:space="preserve">.633 </w:t>
      </w:r>
      <w:r>
        <w:rPr>
          <w:rFonts w:hint="eastAsia"/>
        </w:rPr>
        <w:t>GHz，分辨率达到2</w:t>
      </w:r>
      <w:r>
        <w:t xml:space="preserve">.67 </w:t>
      </w:r>
      <w:r>
        <w:rPr>
          <w:rFonts w:hint="eastAsia"/>
        </w:rPr>
        <w:t>MHz。</w:t>
      </w:r>
    </w:p>
    <w:p>
      <w:pPr>
        <w:pStyle w:val="13"/>
      </w:pPr>
      <w:bookmarkStart w:id="79" w:name="_Toc70085197"/>
      <w:bookmarkStart w:id="80" w:name="_Toc4442427"/>
      <w:bookmarkStart w:id="81" w:name="_Toc69564487"/>
      <w:bookmarkStart w:id="82" w:name="_Toc70084383"/>
      <w:bookmarkStart w:id="83" w:name="_Toc69843256"/>
      <w:bookmarkStart w:id="84" w:name="_Toc37183279"/>
      <w:bookmarkStart w:id="85" w:name="_Toc69843217"/>
      <w:r>
        <w:rPr>
          <w:rFonts w:ascii="Times New Roman" w:hAnsi="Times New Roman" w:cs="Times New Roman"/>
        </w:rPr>
        <w:t xml:space="preserve">1.4 </w:t>
      </w:r>
      <w:r>
        <w:t>本文主要工作</w:t>
      </w:r>
      <w:bookmarkEnd w:id="79"/>
      <w:bookmarkEnd w:id="80"/>
      <w:bookmarkEnd w:id="81"/>
      <w:bookmarkEnd w:id="82"/>
      <w:bookmarkEnd w:id="83"/>
      <w:bookmarkEnd w:id="84"/>
      <w:bookmarkEnd w:id="85"/>
    </w:p>
    <w:p>
      <w:pPr>
        <w:pStyle w:val="52"/>
        <w:ind w:firstLine="480"/>
      </w:pPr>
      <w:r>
        <w:rPr>
          <w:rFonts w:hint="eastAsia"/>
        </w:rPr>
        <w:t>相较于传统光学干涉测量技术，激光自混合干涉技术以其固有的光路结构简单、易于准直、体积小、灵敏度高、可识别方向以及成本低等优点，逐渐形成了一个极具应用前景的研究领域，吸引了众多研究学者的广泛关注。为了进一步提高SMI技术的位移测量精度，研究人员将高精度的相位调制技术引入SMI测量技术中。本文在前人研究基础上，结合多次反射和相位调制技术，设计了两种具有可拓展精度的自混合干涉测量系统，实现了高精度的位移重构。</w:t>
      </w:r>
    </w:p>
    <w:p>
      <w:pPr>
        <w:pStyle w:val="52"/>
        <w:ind w:firstLine="480"/>
      </w:pPr>
      <w:r>
        <w:t>本文</w:t>
      </w:r>
      <w:r>
        <w:rPr>
          <w:rFonts w:hint="eastAsia"/>
        </w:rPr>
        <w:t>主要研究内容</w:t>
      </w:r>
      <w:r>
        <w:t>如下：</w:t>
      </w:r>
    </w:p>
    <w:p>
      <w:pPr>
        <w:pStyle w:val="25"/>
        <w:numPr>
          <w:ilvl w:val="0"/>
          <w:numId w:val="4"/>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第一章简要介绍</w:t>
      </w:r>
      <w:r>
        <w:rPr>
          <w:rFonts w:hint="eastAsia" w:ascii="Times New Roman" w:hAnsi="Times New Roman" w:cs="Times New Roman"/>
          <w:sz w:val="24"/>
          <w:szCs w:val="24"/>
        </w:rPr>
        <w:t>SMI</w:t>
      </w:r>
      <w:r>
        <w:rPr>
          <w:rFonts w:ascii="Times New Roman" w:hAnsi="Times New Roman" w:cs="Times New Roman"/>
          <w:sz w:val="24"/>
          <w:szCs w:val="24"/>
        </w:rPr>
        <w:t>效应</w:t>
      </w:r>
      <w:r>
        <w:rPr>
          <w:rFonts w:hint="eastAsia" w:ascii="Times New Roman" w:hAnsi="Times New Roman" w:cs="Times New Roman"/>
          <w:sz w:val="24"/>
          <w:szCs w:val="24"/>
        </w:rPr>
        <w:t>的概念及特点</w:t>
      </w:r>
      <w:r>
        <w:rPr>
          <w:rFonts w:ascii="Times New Roman" w:hAnsi="Times New Roman" w:cs="Times New Roman"/>
          <w:sz w:val="24"/>
          <w:szCs w:val="24"/>
        </w:rPr>
        <w:t>，系统</w:t>
      </w:r>
      <w:r>
        <w:rPr>
          <w:rFonts w:hint="eastAsia" w:ascii="Times New Roman" w:hAnsi="Times New Roman" w:cs="Times New Roman"/>
          <w:sz w:val="24"/>
          <w:szCs w:val="24"/>
        </w:rPr>
        <w:t>地</w:t>
      </w:r>
      <w:r>
        <w:rPr>
          <w:rFonts w:ascii="Times New Roman" w:hAnsi="Times New Roman" w:cs="Times New Roman"/>
          <w:sz w:val="24"/>
          <w:szCs w:val="24"/>
        </w:rPr>
        <w:t>回顾</w:t>
      </w:r>
      <w:r>
        <w:rPr>
          <w:rFonts w:hint="eastAsia" w:ascii="Times New Roman" w:hAnsi="Times New Roman" w:cs="Times New Roman"/>
          <w:sz w:val="24"/>
          <w:szCs w:val="24"/>
        </w:rPr>
        <w:t>SMI的理论研究进展，并对其在位移振动测量、绝对距离测量、速度测量等方面的应用进展进行综述，以此阐明本文具体的研究内容。</w:t>
      </w:r>
    </w:p>
    <w:p>
      <w:pPr>
        <w:pStyle w:val="25"/>
        <w:numPr>
          <w:ilvl w:val="0"/>
          <w:numId w:val="4"/>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第二章</w:t>
      </w:r>
      <w:r>
        <w:rPr>
          <w:rFonts w:hint="eastAsia" w:ascii="Times New Roman" w:hAnsi="Times New Roman" w:cs="Times New Roman"/>
          <w:sz w:val="24"/>
          <w:szCs w:val="24"/>
        </w:rPr>
        <w:t>基于F-P三镜腔理论模型，系统地分析SMI效应产生的物理过程，并对相关公式进行较为详细的数学推导，从而构建SMI的理论数学模型。利用MATLAB模拟分析三个重要的系统模型参数（光反馈强度因子</w:t>
      </w:r>
      <w:r>
        <w:rPr>
          <w:rFonts w:hint="eastAsia" w:ascii="Times New Roman" w:hAnsi="Times New Roman" w:cs="Times New Roman"/>
          <w:i/>
          <w:sz w:val="24"/>
          <w:szCs w:val="24"/>
        </w:rPr>
        <w:t>C</w:t>
      </w:r>
      <w:r>
        <w:rPr>
          <w:rFonts w:hint="eastAsia" w:ascii="Times New Roman" w:hAnsi="Times New Roman" w:cs="Times New Roman"/>
          <w:sz w:val="24"/>
          <w:szCs w:val="24"/>
        </w:rPr>
        <w:t>、激光线宽展宽因子</w:t>
      </w:r>
      <w:r>
        <w:rPr>
          <w:rFonts w:ascii="Times New Roman" w:hAnsi="Times New Roman" w:cs="Times New Roman"/>
          <w:position w:val="-6"/>
          <w:sz w:val="24"/>
          <w:szCs w:val="24"/>
        </w:rPr>
        <w:object>
          <v:shape id="_x0000_i1034" o:spt="75" type="#_x0000_t75" style="height:10.5pt;width:12.75pt;" o:ole="t" filled="f" o:preferrelative="t" stroked="f" coordsize="21600,21600">
            <v:path/>
            <v:fill on="f" focussize="0,0"/>
            <v:stroke on="f" joinstyle="miter"/>
            <v:imagedata r:id="rId37" o:title=""/>
            <o:lock v:ext="edit" aspectratio="t"/>
            <w10:wrap type="none"/>
            <w10:anchorlock/>
          </v:shape>
          <o:OLEObject Type="Embed" ProgID="Equation.DSMT4" ShapeID="_x0000_i1034" DrawAspect="Content" ObjectID="_1468075734" r:id="rId36">
            <o:LockedField>false</o:LockedField>
          </o:OLEObject>
        </w:object>
      </w:r>
      <w:r>
        <w:rPr>
          <w:rFonts w:hint="eastAsia" w:ascii="Times New Roman" w:hAnsi="Times New Roman" w:cs="Times New Roman"/>
          <w:sz w:val="24"/>
          <w:szCs w:val="24"/>
        </w:rPr>
        <w:t>以及外腔相位</w:t>
      </w:r>
      <w:r>
        <w:rPr>
          <w:rFonts w:ascii="Times New Roman" w:hAnsi="Times New Roman" w:cs="Times New Roman"/>
          <w:position w:val="-12"/>
          <w:sz w:val="24"/>
          <w:szCs w:val="24"/>
        </w:rPr>
        <w:object>
          <v:shape id="_x0000_i1035" o:spt="75" type="#_x0000_t75" style="height:18.75pt;width:12pt;" o:ole="t" filled="f" o:preferrelative="t" stroked="f" coordsize="21600,21600">
            <v:path/>
            <v:fill on="f" focussize="0,0"/>
            <v:stroke on="f" joinstyle="miter"/>
            <v:imagedata r:id="rId39" o:title=""/>
            <o:lock v:ext="edit" aspectratio="t"/>
            <w10:wrap type="none"/>
            <w10:anchorlock/>
          </v:shape>
          <o:OLEObject Type="Embed" ProgID="Equation.DSMT4" ShapeID="_x0000_i1035" DrawAspect="Content" ObjectID="_1468075735" r:id="rId38">
            <o:LockedField>false</o:LockedField>
          </o:OLEObject>
        </w:object>
      </w:r>
      <w:r>
        <w:rPr>
          <w:rFonts w:hint="eastAsia" w:ascii="Times New Roman" w:hAnsi="Times New Roman" w:cs="Times New Roman"/>
          <w:sz w:val="24"/>
          <w:szCs w:val="24"/>
        </w:rPr>
        <w:t>）对SMI信号的影响。实验搭建SMI振动测量系统，验证系统模型参数对激光输出的影响。</w:t>
      </w:r>
    </w:p>
    <w:p>
      <w:pPr>
        <w:pStyle w:val="25"/>
        <w:numPr>
          <w:ilvl w:val="0"/>
          <w:numId w:val="4"/>
        </w:numPr>
        <w:spacing w:line="360" w:lineRule="auto"/>
        <w:ind w:firstLineChars="0"/>
        <w:rPr>
          <w:rFonts w:ascii="Times New Roman" w:hAnsi="Times New Roman" w:cs="Times New Roman"/>
          <w:sz w:val="24"/>
          <w:szCs w:val="24"/>
          <w:highlight w:val="yellow"/>
        </w:rPr>
      </w:pPr>
      <w:r>
        <w:rPr>
          <w:rFonts w:ascii="Times New Roman" w:hAnsi="Times New Roman" w:cs="Times New Roman"/>
          <w:sz w:val="24"/>
          <w:szCs w:val="24"/>
          <w:highlight w:val="yellow"/>
        </w:rPr>
        <w:t>第三章</w:t>
      </w:r>
      <w:r>
        <w:rPr>
          <w:rFonts w:hint="eastAsia" w:ascii="Times New Roman" w:hAnsi="Times New Roman" w:cs="Times New Roman"/>
          <w:sz w:val="24"/>
          <w:szCs w:val="24"/>
          <w:highlight w:val="yellow"/>
        </w:rPr>
        <w:t>详细介绍一种透射式相位调制方法，其在EOM相位调制系统中增加多次反射结构以进一步提高相位测量精度，利用EOM对多次反射后的SMI信号进行正弦相位调制，并</w:t>
      </w:r>
      <w:ins w:id="29" w:author="admin" w:date="2021-05-12T22:04:00Z">
        <w:r>
          <w:rPr>
            <w:rFonts w:hint="eastAsia" w:ascii="Times New Roman" w:hAnsi="Times New Roman" w:cs="Times New Roman"/>
            <w:sz w:val="24"/>
            <w:szCs w:val="24"/>
            <w:highlight w:val="yellow"/>
          </w:rPr>
          <w:t>通过</w:t>
        </w:r>
      </w:ins>
      <w:del w:id="30" w:author="admin" w:date="2021-05-12T22:04:00Z">
        <w:r>
          <w:rPr>
            <w:rFonts w:hint="eastAsia" w:ascii="Times New Roman" w:hAnsi="Times New Roman" w:cs="Times New Roman"/>
            <w:sz w:val="24"/>
            <w:szCs w:val="24"/>
            <w:highlight w:val="yellow"/>
          </w:rPr>
          <w:delText>使用</w:delText>
        </w:r>
      </w:del>
      <w:r>
        <w:rPr>
          <w:rFonts w:hint="eastAsia" w:ascii="Times New Roman" w:hAnsi="Times New Roman" w:cs="Times New Roman"/>
          <w:sz w:val="24"/>
          <w:szCs w:val="24"/>
          <w:highlight w:val="yellow"/>
        </w:rPr>
        <w:t>傅里叶解调算法实现微位移重构。通过仿真与实验验证了该方法位移重构的可行性、鲁棒性及其技术优越性。</w:t>
      </w:r>
    </w:p>
    <w:p>
      <w:pPr>
        <w:pStyle w:val="25"/>
        <w:numPr>
          <w:ilvl w:val="0"/>
          <w:numId w:val="4"/>
        </w:numPr>
        <w:spacing w:line="360" w:lineRule="auto"/>
        <w:ind w:firstLineChars="0"/>
        <w:rPr>
          <w:rFonts w:ascii="Times New Roman" w:hAnsi="Times New Roman" w:cs="Times New Roman"/>
          <w:sz w:val="24"/>
          <w:szCs w:val="24"/>
          <w:highlight w:val="yellow"/>
        </w:rPr>
      </w:pPr>
      <w:r>
        <w:rPr>
          <w:rFonts w:ascii="Times New Roman" w:hAnsi="Times New Roman" w:cs="Times New Roman"/>
          <w:sz w:val="24"/>
          <w:szCs w:val="24"/>
          <w:highlight w:val="yellow"/>
        </w:rPr>
        <w:t>第四章</w:t>
      </w:r>
      <w:r>
        <w:rPr>
          <w:rFonts w:hint="eastAsia" w:ascii="Times New Roman" w:hAnsi="Times New Roman" w:cs="Times New Roman"/>
          <w:sz w:val="24"/>
          <w:szCs w:val="24"/>
          <w:highlight w:val="yellow"/>
        </w:rPr>
        <w:t>提出一种新型的反射式相位调制方法，其可用于实现纳米级的微位移重构。该方法使用高频振动的反射镜进行相位调制，同时实现多次反射。仿真和实验结果证明该方法能够精确地重构振幅小于</w:t>
      </w:r>
      <w:r>
        <w:rPr>
          <w:rFonts w:ascii="Times New Roman" w:hAnsi="Times New Roman" w:cs="Times New Roman"/>
          <w:kern w:val="0"/>
          <w:position w:val="-6"/>
          <w:sz w:val="24"/>
          <w:szCs w:val="24"/>
          <w:highlight w:val="yellow"/>
        </w:rPr>
        <w:object>
          <v:shape id="_x0000_i1036" o:spt="75" type="#_x0000_t75" style="height:13.5pt;width:10.5pt;" o:ole="t" filled="f" o:preferrelative="t" stroked="f" coordsize="21600,21600">
            <v:path/>
            <v:fill on="f" focussize="0,0"/>
            <v:stroke on="f" joinstyle="miter"/>
            <v:imagedata r:id="rId41" o:title=""/>
            <o:lock v:ext="edit" aspectratio="t"/>
            <w10:wrap type="none"/>
            <w10:anchorlock/>
          </v:shape>
          <o:OLEObject Type="Embed" ProgID="Equation.DSMT4" ShapeID="_x0000_i1036" DrawAspect="Content" ObjectID="_1468075736" r:id="rId40">
            <o:LockedField>false</o:LockedField>
          </o:OLEObject>
        </w:object>
      </w:r>
      <w:r>
        <w:rPr>
          <w:rFonts w:ascii="Times New Roman" w:hAnsi="Times New Roman" w:cs="Times New Roman"/>
          <w:kern w:val="0"/>
          <w:sz w:val="24"/>
          <w:szCs w:val="24"/>
          <w:highlight w:val="yellow"/>
        </w:rPr>
        <w:t>/2</w:t>
      </w:r>
      <w:r>
        <w:rPr>
          <w:rFonts w:hint="eastAsia" w:ascii="Times New Roman" w:hAnsi="Times New Roman" w:cs="Times New Roman"/>
          <w:sz w:val="24"/>
          <w:szCs w:val="24"/>
          <w:highlight w:val="yellow"/>
        </w:rPr>
        <w:t>的微弱振动位移，具有精度可扩展、测量范围宽、抗噪性能好等优点。</w:t>
      </w:r>
    </w:p>
    <w:p>
      <w:pPr>
        <w:pStyle w:val="25"/>
        <w:numPr>
          <w:ilvl w:val="0"/>
          <w:numId w:val="4"/>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第</w:t>
      </w:r>
      <w:r>
        <w:rPr>
          <w:rFonts w:hint="eastAsia" w:ascii="Times New Roman" w:hAnsi="Times New Roman" w:cs="Times New Roman"/>
          <w:sz w:val="24"/>
          <w:szCs w:val="24"/>
        </w:rPr>
        <w:t>五</w:t>
      </w:r>
      <w:r>
        <w:rPr>
          <w:rFonts w:ascii="Times New Roman" w:hAnsi="Times New Roman" w:cs="Times New Roman"/>
          <w:sz w:val="24"/>
          <w:szCs w:val="24"/>
        </w:rPr>
        <w:t>章</w:t>
      </w:r>
      <w:r>
        <w:rPr>
          <w:rFonts w:hint="eastAsia" w:ascii="Times New Roman" w:hAnsi="Times New Roman" w:cs="Times New Roman"/>
          <w:sz w:val="24"/>
          <w:szCs w:val="24"/>
        </w:rPr>
        <w:t>总结全文的主要研究内容</w:t>
      </w:r>
      <w:r>
        <w:rPr>
          <w:rFonts w:ascii="Times New Roman" w:hAnsi="Times New Roman" w:cs="Times New Roman"/>
          <w:sz w:val="24"/>
          <w:szCs w:val="24"/>
        </w:rPr>
        <w:t>，</w:t>
      </w:r>
      <w:r>
        <w:rPr>
          <w:rFonts w:hint="eastAsia" w:ascii="Times New Roman" w:hAnsi="Times New Roman" w:cs="Times New Roman"/>
          <w:sz w:val="24"/>
          <w:szCs w:val="24"/>
        </w:rPr>
        <w:t>指出文中存在的不足，</w:t>
      </w:r>
      <w:r>
        <w:rPr>
          <w:rFonts w:ascii="Times New Roman" w:hAnsi="Times New Roman" w:cs="Times New Roman"/>
          <w:sz w:val="24"/>
          <w:szCs w:val="24"/>
        </w:rPr>
        <w:t>并对未来的</w:t>
      </w:r>
      <w:r>
        <w:rPr>
          <w:rFonts w:hint="eastAsia" w:ascii="Times New Roman" w:hAnsi="Times New Roman" w:cs="Times New Roman"/>
          <w:sz w:val="24"/>
          <w:szCs w:val="24"/>
        </w:rPr>
        <w:t>研究</w:t>
      </w:r>
      <w:r>
        <w:rPr>
          <w:rFonts w:ascii="Times New Roman" w:hAnsi="Times New Roman" w:cs="Times New Roman"/>
          <w:sz w:val="24"/>
          <w:szCs w:val="24"/>
        </w:rPr>
        <w:t>工作进行展望。</w:t>
      </w:r>
      <w:bookmarkStart w:id="86" w:name="_Toc37183280"/>
    </w:p>
    <w:p>
      <w:pPr>
        <w:widowControl/>
        <w:jc w:val="left"/>
        <w:rPr>
          <w:rFonts w:ascii="Times New Roman" w:hAnsi="Times New Roman" w:eastAsia="黑体" w:cs="Times New Roman"/>
          <w:b/>
          <w:bCs/>
          <w:sz w:val="30"/>
          <w:szCs w:val="30"/>
        </w:rPr>
      </w:pPr>
    </w:p>
    <w:p>
      <w:pPr>
        <w:widowControl/>
        <w:jc w:val="left"/>
        <w:rPr>
          <w:rFonts w:ascii="Times New Roman" w:hAnsi="Times New Roman" w:eastAsia="黑体" w:cs="Times New Roman"/>
          <w:b/>
          <w:bCs/>
          <w:sz w:val="30"/>
          <w:szCs w:val="30"/>
        </w:rPr>
      </w:pPr>
      <w:r>
        <w:rPr>
          <w:rFonts w:ascii="Times New Roman" w:hAnsi="Times New Roman" w:cs="Times New Roman"/>
          <w:szCs w:val="30"/>
        </w:rPr>
        <w:br w:type="page"/>
      </w:r>
    </w:p>
    <w:p>
      <w:pPr>
        <w:pStyle w:val="15"/>
        <w:numPr>
          <w:ilvl w:val="0"/>
          <w:numId w:val="3"/>
        </w:numPr>
        <w:rPr>
          <w:rFonts w:ascii="Times New Roman" w:hAnsi="Times New Roman" w:cs="Times New Roman"/>
          <w:szCs w:val="30"/>
        </w:rPr>
        <w:sectPr>
          <w:headerReference r:id="rId11" w:type="default"/>
          <w:headerReference r:id="rId12" w:type="even"/>
          <w:footerReference r:id="rId13" w:type="even"/>
          <w:type w:val="continuous"/>
          <w:pgSz w:w="11906" w:h="16838"/>
          <w:pgMar w:top="1440" w:right="1588" w:bottom="1440" w:left="1588" w:header="851" w:footer="992" w:gutter="0"/>
          <w:pgNumType w:start="1"/>
          <w:cols w:space="425" w:num="1"/>
          <w:docGrid w:type="lines" w:linePitch="312" w:charSpace="0"/>
        </w:sectPr>
      </w:pPr>
    </w:p>
    <w:p>
      <w:pPr>
        <w:pStyle w:val="15"/>
      </w:pPr>
      <w:bookmarkStart w:id="87" w:name="_Toc69564488"/>
      <w:bookmarkStart w:id="88" w:name="_Toc69843257"/>
      <w:bookmarkStart w:id="89" w:name="_Toc69843218"/>
      <w:bookmarkStart w:id="90" w:name="_Toc70084384"/>
      <w:bookmarkStart w:id="91" w:name="_Toc70085198"/>
      <w:r>
        <w:t>第二章 激光自混合干涉的理论研究</w:t>
      </w:r>
      <w:bookmarkEnd w:id="86"/>
      <w:r>
        <w:rPr>
          <w:rFonts w:hint="eastAsia"/>
        </w:rPr>
        <w:t>及实验分析</w:t>
      </w:r>
      <w:bookmarkEnd w:id="87"/>
      <w:bookmarkEnd w:id="88"/>
      <w:bookmarkEnd w:id="89"/>
      <w:bookmarkEnd w:id="90"/>
      <w:bookmarkEnd w:id="91"/>
    </w:p>
    <w:p>
      <w:pPr>
        <w:pStyle w:val="52"/>
        <w:ind w:firstLine="480"/>
      </w:pPr>
      <w:r>
        <w:rPr>
          <w:rFonts w:hint="eastAsia"/>
        </w:rPr>
        <w:t>研究学者们在对激光器的早期研究中发现了激光自混合干涉现象，随后便对该现象展开了大量的研究，试图找到可表征该现象的数学模型。目前被用于分析激光自混合干涉内在机理的理论模型通常有以下三种：法布里-珀罗</w:t>
      </w:r>
      <w:r>
        <w:t>（F-P）</w:t>
      </w:r>
      <w:r>
        <w:rPr>
          <w:rFonts w:hint="eastAsia"/>
        </w:rPr>
        <w:t>三镜腔等效模型</w:t>
      </w:r>
      <w:r>
        <w:rPr>
          <w:vertAlign w:val="superscript"/>
        </w:rPr>
        <w:fldChar w:fldCharType="begin"/>
      </w:r>
      <w:r>
        <w:instrText xml:space="preserve"> </w:instrText>
      </w:r>
      <w:r>
        <w:rPr>
          <w:rFonts w:hint="eastAsia"/>
        </w:rPr>
        <w:instrText xml:space="preserve">REF _Ref40725989 \r \h</w:instrText>
      </w:r>
      <w:r>
        <w:instrText xml:space="preserve"> </w:instrText>
      </w:r>
      <w:r>
        <w:rPr>
          <w:vertAlign w:val="superscript"/>
        </w:rPr>
        <w:instrText xml:space="preserve"> \* MERGEFORMAT </w:instrText>
      </w:r>
      <w:r>
        <w:rPr>
          <w:vertAlign w:val="superscript"/>
        </w:rPr>
        <w:fldChar w:fldCharType="separate"/>
      </w:r>
      <w:r>
        <w:rPr>
          <w:vertAlign w:val="superscript"/>
        </w:rPr>
        <w:t>[6]</w:t>
      </w:r>
      <w:r>
        <w:rPr>
          <w:vertAlign w:val="superscript"/>
        </w:rPr>
        <w:fldChar w:fldCharType="end"/>
      </w:r>
      <w:r>
        <w:rPr>
          <w:rFonts w:hint="eastAsia"/>
        </w:rPr>
        <w:t>、L-K速率方程模型</w:t>
      </w:r>
      <w:r>
        <w:rPr>
          <w:vertAlign w:val="superscript"/>
        </w:rPr>
        <w:fldChar w:fldCharType="begin"/>
      </w:r>
      <w:r>
        <w:instrText xml:space="preserve"> </w:instrText>
      </w:r>
      <w:r>
        <w:rPr>
          <w:rFonts w:hint="eastAsia"/>
        </w:rPr>
        <w:instrText xml:space="preserve">REF _Ref3970722 \r \h</w:instrText>
      </w:r>
      <w:r>
        <w:instrText xml:space="preserve"> </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bookmarkStart w:id="92" w:name="OLE_LINK54"/>
      <w:bookmarkStart w:id="93" w:name="OLE_LINK35"/>
      <w:r>
        <w:rPr>
          <w:rFonts w:hint="eastAsia"/>
        </w:rPr>
        <w:t>以及旋转矢量叠加模型</w:t>
      </w:r>
      <w:bookmarkEnd w:id="92"/>
      <w:bookmarkEnd w:id="93"/>
      <w:r>
        <w:rPr>
          <w:vertAlign w:val="superscript"/>
        </w:rPr>
        <w:fldChar w:fldCharType="begin"/>
      </w:r>
      <w:r>
        <w:instrText xml:space="preserve"> </w:instrText>
      </w:r>
      <w:r>
        <w:rPr>
          <w:rFonts w:hint="eastAsia"/>
        </w:rPr>
        <w:instrText xml:space="preserve">REF _Ref40791785 \r \h</w:instrText>
      </w:r>
      <w:r>
        <w:instrText xml:space="preserve"> </w:instrText>
      </w:r>
      <w:r>
        <w:rPr>
          <w:vertAlign w:val="superscript"/>
        </w:rPr>
        <w:instrText xml:space="preserve"> \* MERGEFORMAT </w:instrText>
      </w:r>
      <w:r>
        <w:rPr>
          <w:vertAlign w:val="superscript"/>
        </w:rPr>
        <w:fldChar w:fldCharType="separate"/>
      </w:r>
      <w:r>
        <w:rPr>
          <w:vertAlign w:val="superscript"/>
        </w:rPr>
        <w:t>[60]</w:t>
      </w:r>
      <w:r>
        <w:rPr>
          <w:vertAlign w:val="superscript"/>
        </w:rPr>
        <w:fldChar w:fldCharType="end"/>
      </w:r>
      <w:r>
        <w:rPr>
          <w:rFonts w:hint="eastAsia"/>
        </w:rPr>
        <w:t>。其中F-P三镜腔等效模型理论采用物理模型，即将外部目标物视为激光器的第三个反射镜，可很好的解释自混合干涉系统中的光反馈现象。L-K速率方程理论是对Lang 和 Kobayashi 所建立的速率方程进行严格求解，获得稳态解，从而推导出激光器出射激光的频率变化和光强的数学表达式。虽该理论对自混合现象给出了最完整的解释，但其推导过程最为复杂。旋转矢量叠加模型是用正余弦型的信号表征由光反馈引起的激光功率和频率的变化。</w:t>
      </w:r>
    </w:p>
    <w:p>
      <w:pPr>
        <w:pStyle w:val="52"/>
        <w:ind w:firstLine="480"/>
      </w:pPr>
      <w:r>
        <w:t>本章</w:t>
      </w:r>
      <w:r>
        <w:rPr>
          <w:rFonts w:hint="eastAsia"/>
        </w:rPr>
        <w:t>基于直观简单的复合三镜腔理论</w:t>
      </w:r>
      <w:r>
        <w:t>，</w:t>
      </w:r>
      <w:r>
        <w:rPr>
          <w:rFonts w:hint="eastAsia"/>
        </w:rPr>
        <w:t>进行了详细的理论推导</w:t>
      </w:r>
      <w:r>
        <w:t>，</w:t>
      </w:r>
      <w:r>
        <w:rPr>
          <w:rFonts w:hint="eastAsia"/>
        </w:rPr>
        <w:t>建立相应的数学模型，利用MATLAB软件进行数值仿真，分析总结系统</w:t>
      </w:r>
      <w:r>
        <w:t>各参数对激光自混合干涉</w:t>
      </w:r>
      <w:r>
        <w:rPr>
          <w:rFonts w:hint="eastAsia"/>
        </w:rPr>
        <w:t>信号</w:t>
      </w:r>
      <w:r>
        <w:t>的影响。</w:t>
      </w:r>
      <w:r>
        <w:rPr>
          <w:rFonts w:hint="eastAsia"/>
        </w:rPr>
        <w:t>最后搭建了激光自混合干涉测量系统，观察不同参数设置下信号波形变化，并与仿真结果相比较。这为后续研究基于自混合干涉效应的高精度微振动测量系统提供了强有力的理论支撑并打下了坚实的实验基础</w:t>
      </w:r>
      <w:r>
        <w:t>。</w:t>
      </w:r>
    </w:p>
    <w:p>
      <w:pPr>
        <w:pStyle w:val="13"/>
      </w:pPr>
      <w:bookmarkStart w:id="94" w:name="_Toc37183281"/>
      <w:bookmarkStart w:id="95" w:name="_Toc69843258"/>
      <w:bookmarkStart w:id="96" w:name="_Toc70085199"/>
      <w:bookmarkStart w:id="97" w:name="_Toc69564489"/>
      <w:bookmarkStart w:id="98" w:name="_Toc69843219"/>
      <w:bookmarkStart w:id="99" w:name="_Toc70084385"/>
      <w:r>
        <w:rPr>
          <w:rFonts w:ascii="Times New Roman" w:hAnsi="Times New Roman" w:cs="Times New Roman"/>
        </w:rPr>
        <w:t xml:space="preserve">2.1 </w:t>
      </w:r>
      <w:bookmarkEnd w:id="94"/>
      <w:r>
        <w:rPr>
          <w:rFonts w:hint="eastAsia"/>
        </w:rPr>
        <w:t>激光自混合干涉的理论基础</w:t>
      </w:r>
      <w:bookmarkEnd w:id="95"/>
      <w:bookmarkEnd w:id="96"/>
      <w:bookmarkEnd w:id="97"/>
      <w:bookmarkEnd w:id="98"/>
      <w:bookmarkEnd w:id="99"/>
    </w:p>
    <w:p>
      <w:pPr>
        <w:pStyle w:val="50"/>
      </w:pPr>
      <w:bookmarkStart w:id="100" w:name="_Toc69843220"/>
      <w:bookmarkStart w:id="101" w:name="_Toc70085200"/>
      <w:bookmarkStart w:id="102" w:name="_Toc69843259"/>
      <w:bookmarkStart w:id="103" w:name="_Toc70084386"/>
      <w:r>
        <w:t xml:space="preserve">2.1.1 </w:t>
      </w:r>
      <w:r>
        <w:rPr>
          <w:rFonts w:hint="eastAsia"/>
        </w:rPr>
        <w:t>三镜腔理论分析</w:t>
      </w:r>
      <w:bookmarkEnd w:id="100"/>
      <w:bookmarkEnd w:id="101"/>
      <w:bookmarkEnd w:id="102"/>
      <w:bookmarkEnd w:id="103"/>
    </w:p>
    <w:p>
      <w:pPr>
        <w:pStyle w:val="52"/>
        <w:ind w:firstLine="480"/>
      </w:pPr>
      <w:r>
        <w:rPr>
          <w:rFonts w:hint="eastAsia"/>
        </w:rPr>
        <w:t>激光自混合干涉现象实际上即为激光反馈效应，激光器出射的激光经过外部运动目标物反射或者散射后，其中一部分激光重新注入激光器的谐振腔，并与腔内的激光进行耦合，从而实现对激光器输出功率及频率的调制。当激光器的输出端面到外部运动目标物的距离满足小于系统激光相干长度的一半的条件时，可将自混合干涉系统视为复合腔激光器，并用如图2-</w:t>
      </w:r>
      <w:r>
        <w:t>1</w:t>
      </w:r>
      <w:r>
        <w:rPr>
          <w:rFonts w:hint="eastAsia"/>
        </w:rPr>
        <w:t>的F-P三镜腔模型进行等效。</w:t>
      </w:r>
    </w:p>
    <w:p>
      <w:pPr>
        <w:keepNext/>
        <w:spacing w:before="156" w:beforeLines="50" w:line="360" w:lineRule="auto"/>
        <w:jc w:val="center"/>
        <w:rPr>
          <w:rFonts w:ascii="Times New Roman" w:hAnsi="Times New Roman" w:cs="Times New Roman"/>
        </w:rPr>
      </w:pPr>
      <w:r>
        <w:object>
          <v:shape id="_x0000_i1037" o:spt="75" type="#_x0000_t75" style="height:184.5pt;width:435.75pt;" o:ole="t" filled="f" o:preferrelative="t" stroked="f" coordsize="21600,21600">
            <v:path/>
            <v:fill on="f" focussize="0,0"/>
            <v:stroke on="f" joinstyle="miter"/>
            <v:imagedata r:id="rId43" o:title=""/>
            <o:lock v:ext="edit" aspectratio="t"/>
            <w10:wrap type="none"/>
            <w10:anchorlock/>
          </v:shape>
          <o:OLEObject Type="Embed" ProgID="Visio.Drawing.15" ShapeID="_x0000_i1037" DrawAspect="Content" ObjectID="_1468075737" r:id="rId42">
            <o:LockedField>false</o:LockedField>
          </o:OLEObject>
        </w:object>
      </w:r>
    </w:p>
    <w:p>
      <w:pPr>
        <w:pStyle w:val="3"/>
        <w:spacing w:after="156" w:afterLines="50"/>
        <w:jc w:val="center"/>
        <w:rPr>
          <w:ins w:id="31" w:author="admin" w:date="2021-05-12T22:41:00Z"/>
          <w:rFonts w:ascii="Times New Roman" w:hAnsi="Times New Roman" w:cs="Times New Roman"/>
          <w:b/>
          <w:sz w:val="24"/>
          <w:szCs w:val="24"/>
        </w:rPr>
      </w:pPr>
      <w:r>
        <w:rPr>
          <w:rFonts w:ascii="Times New Roman" w:hAnsi="Times New Roman" w:cs="Times New Roman" w:eastAsiaTheme="minorEastAsia"/>
          <w:b/>
          <w:sz w:val="24"/>
          <w:szCs w:val="24"/>
        </w:rPr>
        <w:t>图</w:t>
      </w:r>
      <w:r>
        <w:rPr>
          <w:rFonts w:ascii="Times New Roman" w:hAnsi="Times New Roman" w:cs="Times New Roman"/>
          <w:b/>
          <w:sz w:val="24"/>
          <w:szCs w:val="24"/>
        </w:rPr>
        <w:t xml:space="preserve"> 2 -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图_2- \* ARABIC </w:instrText>
      </w:r>
      <w:r>
        <w:rPr>
          <w:rFonts w:ascii="Times New Roman" w:hAnsi="Times New Roman" w:cs="Times New Roman"/>
          <w:b/>
          <w:sz w:val="24"/>
          <w:szCs w:val="24"/>
        </w:rPr>
        <w:fldChar w:fldCharType="separate"/>
      </w:r>
      <w:r>
        <w:rPr>
          <w:rFonts w:ascii="Times New Roman" w:hAnsi="Times New Roman" w:cs="Times New Roman"/>
          <w:b/>
          <w:sz w:val="24"/>
          <w:szCs w:val="24"/>
        </w:rPr>
        <w:t>1</w:t>
      </w:r>
      <w:r>
        <w:rPr>
          <w:rFonts w:ascii="Times New Roman" w:hAnsi="Times New Roman" w:cs="Times New Roman"/>
          <w:b/>
          <w:sz w:val="24"/>
          <w:szCs w:val="24"/>
        </w:rPr>
        <w:fldChar w:fldCharType="end"/>
      </w:r>
      <w:r>
        <w:rPr>
          <w:rFonts w:ascii="Times New Roman" w:hAnsi="Times New Roman" w:cs="Times New Roman"/>
          <w:b/>
          <w:sz w:val="24"/>
          <w:szCs w:val="24"/>
        </w:rPr>
        <w:t xml:space="preserve"> 三镜腔模型</w:t>
      </w:r>
    </w:p>
    <w:p>
      <w:pPr>
        <w:spacing w:after="156" w:afterLines="50"/>
        <w:jc w:val="center"/>
        <w:rPr>
          <w:rFonts w:ascii="Times New Roman" w:hAnsi="Times New Roman" w:cs="Times New Roman"/>
          <w:b/>
          <w:sz w:val="24"/>
          <w:szCs w:val="24"/>
        </w:rPr>
        <w:pPrChange w:id="32" w:author="admin" w:date="2021-05-12T22:41:00Z">
          <w:pPr>
            <w:pStyle w:val="3"/>
            <w:spacing w:after="156" w:afterLines="50"/>
            <w:jc w:val="center"/>
          </w:pPr>
        </w:pPrChange>
      </w:pPr>
    </w:p>
    <w:p>
      <w:pPr>
        <w:pStyle w:val="52"/>
        <w:ind w:firstLine="480"/>
      </w:pPr>
      <w:r>
        <w:rPr>
          <w:rFonts w:hint="eastAsia"/>
        </w:rPr>
        <w:t>由图可以看出，三镜腔模型是将激光器的前后端面</w:t>
      </w:r>
      <w:r>
        <w:t>M</w:t>
      </w:r>
      <w:r>
        <w:rPr>
          <w:vertAlign w:val="subscript"/>
        </w:rPr>
        <w:t>1</w:t>
      </w:r>
      <w:r>
        <w:rPr>
          <w:rFonts w:hint="eastAsia"/>
        </w:rPr>
        <w:t>、M</w:t>
      </w:r>
      <w:r>
        <w:rPr>
          <w:vertAlign w:val="subscript"/>
        </w:rPr>
        <w:t>2</w:t>
      </w:r>
      <w:r>
        <w:rPr>
          <w:rFonts w:hint="eastAsia"/>
        </w:rPr>
        <w:t>和外部振动目标物的反射表面M</w:t>
      </w:r>
      <w:r>
        <w:rPr>
          <w:vertAlign w:val="subscript"/>
        </w:rPr>
        <w:t>3</w:t>
      </w:r>
      <w:r>
        <w:rPr>
          <w:rFonts w:hint="eastAsia"/>
        </w:rPr>
        <w:t>等效为系统的三个镜面。其中</w:t>
      </w:r>
      <w:r>
        <w:t>M</w:t>
      </w:r>
      <w:r>
        <w:rPr>
          <w:vertAlign w:val="subscript"/>
        </w:rPr>
        <w:t>1</w:t>
      </w:r>
      <w:r>
        <w:rPr>
          <w:rFonts w:hint="eastAsia"/>
        </w:rPr>
        <w:t>和M</w:t>
      </w:r>
      <w:r>
        <w:rPr>
          <w:vertAlign w:val="subscript"/>
        </w:rPr>
        <w:t>2</w:t>
      </w:r>
      <w:r>
        <w:rPr>
          <w:rFonts w:hint="eastAsia"/>
        </w:rPr>
        <w:t>共同构成了激光器内腔，即激光器的谐振腔。M</w:t>
      </w:r>
      <w:r>
        <w:rPr>
          <w:vertAlign w:val="subscript"/>
        </w:rPr>
        <w:t>2</w:t>
      </w:r>
      <w:r>
        <w:rPr>
          <w:rFonts w:hint="eastAsia"/>
        </w:rPr>
        <w:t>和M</w:t>
      </w:r>
      <w:r>
        <w:rPr>
          <w:vertAlign w:val="subscript"/>
        </w:rPr>
        <w:t>3</w:t>
      </w:r>
      <w:r>
        <w:rPr>
          <w:rFonts w:hint="eastAsia"/>
        </w:rPr>
        <w:t>共同构成了自混合干涉系统外腔，即为激光器输出光的传输环境。</w:t>
      </w:r>
      <w:r>
        <w:rPr>
          <w:i/>
        </w:rPr>
        <w:t>r</w:t>
      </w:r>
      <w:r>
        <w:rPr>
          <w:i/>
          <w:vertAlign w:val="subscript"/>
        </w:rPr>
        <w:t>1</w:t>
      </w:r>
      <w:r>
        <w:rPr>
          <w:rFonts w:eastAsiaTheme="majorEastAsia"/>
        </w:rPr>
        <w:t>和</w:t>
      </w:r>
      <w:r>
        <w:rPr>
          <w:i/>
        </w:rPr>
        <w:t>r</w:t>
      </w:r>
      <w:r>
        <w:rPr>
          <w:i/>
          <w:vertAlign w:val="subscript"/>
        </w:rPr>
        <w:t>2</w:t>
      </w:r>
      <w:r>
        <w:t>分别</w:t>
      </w:r>
      <w:r>
        <w:rPr>
          <w:rFonts w:hint="eastAsia"/>
        </w:rPr>
        <w:t>表示系统内腔</w:t>
      </w:r>
      <w:r>
        <w:t>两腔镜</w:t>
      </w:r>
      <w:r>
        <w:rPr>
          <w:rFonts w:hint="eastAsia"/>
        </w:rPr>
        <w:t>（</w:t>
      </w:r>
      <w:r>
        <w:t>M</w:t>
      </w:r>
      <w:r>
        <w:rPr>
          <w:vertAlign w:val="subscript"/>
        </w:rPr>
        <w:t>1</w:t>
      </w:r>
      <w:r>
        <w:rPr>
          <w:rFonts w:hint="eastAsia"/>
        </w:rPr>
        <w:t>、M</w:t>
      </w:r>
      <w:r>
        <w:rPr>
          <w:vertAlign w:val="subscript"/>
        </w:rPr>
        <w:t>2</w:t>
      </w:r>
      <w:r>
        <w:rPr>
          <w:rFonts w:hint="eastAsia"/>
        </w:rPr>
        <w:t>）</w:t>
      </w:r>
      <w:r>
        <w:t>的</w:t>
      </w:r>
      <w:r>
        <w:rPr>
          <w:rFonts w:hint="eastAsia"/>
        </w:rPr>
        <w:t>振幅反射系数，</w:t>
      </w:r>
      <w:r>
        <w:rPr>
          <w:i/>
        </w:rPr>
        <w:t>r</w:t>
      </w:r>
      <w:r>
        <w:rPr>
          <w:i/>
          <w:vertAlign w:val="subscript"/>
        </w:rPr>
        <w:t>3</w:t>
      </w:r>
      <w:r>
        <w:rPr>
          <w:rFonts w:hint="eastAsia"/>
        </w:rPr>
        <w:t>为外部反射目标物体表面（M</w:t>
      </w:r>
      <w:r>
        <w:rPr>
          <w:vertAlign w:val="subscript"/>
        </w:rPr>
        <w:t>3</w:t>
      </w:r>
      <w:r>
        <w:rPr>
          <w:rFonts w:hint="eastAsia"/>
        </w:rPr>
        <w:t>）的振幅反射系数。d和L分别表示系统的内腔和外腔的长度。</w:t>
      </w:r>
      <w:r>
        <w:t>考虑</w:t>
      </w:r>
      <w:r>
        <w:rPr>
          <w:rFonts w:hint="eastAsia"/>
        </w:rPr>
        <w:t>系统</w:t>
      </w:r>
      <w:r>
        <w:t>外腔</w:t>
      </w:r>
      <w:r>
        <w:rPr>
          <w:rFonts w:hint="eastAsia"/>
        </w:rPr>
        <w:t>传输介质</w:t>
      </w:r>
      <w:r>
        <w:t>为空气，</w:t>
      </w:r>
      <w:r>
        <w:rPr>
          <w:rFonts w:hint="eastAsia"/>
        </w:rPr>
        <w:t>则外腔</w:t>
      </w:r>
      <w:r>
        <w:t>折射率为1；而内腔</w:t>
      </w:r>
      <w:r>
        <w:rPr>
          <w:rFonts w:hint="eastAsia"/>
        </w:rPr>
        <w:t>有源层材料</w:t>
      </w:r>
      <w:r>
        <w:t>的</w:t>
      </w:r>
      <w:r>
        <w:rPr>
          <w:rFonts w:hint="eastAsia"/>
        </w:rPr>
        <w:t>复</w:t>
      </w:r>
      <w:r>
        <w:t>折射率为</w:t>
      </w:r>
      <w:r>
        <w:rPr>
          <w:i/>
        </w:rPr>
        <w:t>n</w:t>
      </w:r>
      <w:r>
        <w:rPr>
          <w:i/>
          <w:vertAlign w:val="subscript"/>
        </w:rPr>
        <w:t>c</w:t>
      </w:r>
      <w:r>
        <w:t>，</w:t>
      </w:r>
      <w:r>
        <w:rPr>
          <w:rFonts w:hint="eastAsia"/>
        </w:rPr>
        <w:t>其可表示为</w:t>
      </w:r>
      <w:r>
        <w:rPr>
          <w:position w:val="-12"/>
        </w:rPr>
        <w:object>
          <v:shape id="_x0000_i1038" o:spt="75" type="#_x0000_t75" style="height:19.5pt;width:79.5pt;" o:ole="t" filled="f" o:preferrelative="t" stroked="f" coordsize="21600,21600">
            <v:path/>
            <v:fill on="f" focussize="0,0"/>
            <v:stroke on="f" joinstyle="miter"/>
            <v:imagedata r:id="rId45" o:title=""/>
            <o:lock v:ext="edit" aspectratio="t"/>
            <w10:wrap type="none"/>
            <w10:anchorlock/>
          </v:shape>
          <o:OLEObject Type="Embed" ProgID="Equation.DSMT4" ShapeID="_x0000_i1038" DrawAspect="Content" ObjectID="_1468075738" r:id="rId44">
            <o:LockedField>false</o:LockedField>
          </o:OLEObject>
        </w:object>
      </w:r>
      <w:r>
        <w:rPr>
          <w:rFonts w:hint="eastAsia"/>
        </w:rPr>
        <w:t>，其中复</w:t>
      </w:r>
      <w:r>
        <w:t>折射率的实部</w:t>
      </w:r>
      <w:r>
        <w:rPr>
          <w:i/>
        </w:rPr>
        <w:t>n</w:t>
      </w:r>
      <w:r>
        <w:rPr>
          <w:rFonts w:hint="eastAsia"/>
        </w:rPr>
        <w:t>表示激</w:t>
      </w:r>
      <w:r>
        <w:t>光传播时</w:t>
      </w:r>
      <w:r>
        <w:rPr>
          <w:rFonts w:hint="eastAsia"/>
        </w:rPr>
        <w:t>的相位滞后因子</w:t>
      </w:r>
      <w:r>
        <w:t>，而虚部</w:t>
      </w:r>
      <w:r>
        <w:rPr>
          <w:rFonts w:hint="eastAsia"/>
        </w:rPr>
        <w:t>中的g表示激光的增益系数，</w:t>
      </w:r>
      <w:r>
        <w:rPr>
          <w:position w:val="-10"/>
        </w:rPr>
        <w:object>
          <v:shape id="_x0000_i1039" o:spt="75" type="#_x0000_t75" style="height:10.5pt;width:9.75pt;" o:ole="t" filled="f" o:preferrelative="t" stroked="f" coordsize="21600,21600">
            <v:path/>
            <v:fill on="f" focussize="0,0"/>
            <v:stroke on="f" joinstyle="miter"/>
            <v:imagedata r:id="rId47" o:title=""/>
            <o:lock v:ext="edit" aspectratio="t"/>
            <w10:wrap type="none"/>
            <w10:anchorlock/>
          </v:shape>
          <o:OLEObject Type="Embed" ProgID="Equation.DSMT4" ShapeID="_x0000_i1039" DrawAspect="Content" ObjectID="_1468075739" r:id="rId46">
            <o:LockedField>false</o:LockedField>
          </o:OLEObject>
        </w:object>
      </w:r>
      <w:r>
        <w:rPr>
          <w:rFonts w:hint="eastAsia"/>
        </w:rPr>
        <w:t>表示激光腔内的损耗</w:t>
      </w:r>
      <w:r>
        <w:t>。</w:t>
      </w:r>
    </w:p>
    <w:p>
      <w:pPr>
        <w:pStyle w:val="52"/>
        <w:ind w:firstLine="480"/>
        <w:rPr>
          <w:rFonts w:asciiTheme="minorEastAsia" w:hAnsiTheme="minorEastAsia"/>
        </w:rPr>
      </w:pPr>
      <w:r>
        <w:rPr>
          <w:rFonts w:hint="eastAsia"/>
        </w:rPr>
        <w:t>为了简化方程推导，我们仅对一维传播情况进行分析，且仅考虑可忽略外腔多重反馈的弱反馈情况（</w:t>
      </w:r>
      <w:r>
        <w:rPr>
          <w:i/>
        </w:rPr>
        <w:t>r</w:t>
      </w:r>
      <w:r>
        <w:rPr>
          <w:i/>
          <w:vertAlign w:val="subscript"/>
        </w:rPr>
        <w:t>3</w:t>
      </w:r>
      <w:ins w:id="33" w:author="admin" w:date="2021-05-12T22:41:00Z">
        <w:r>
          <w:rPr>
            <w:rFonts w:hint="eastAsia"/>
            <w:i/>
            <w:vertAlign w:val="subscript"/>
          </w:rPr>
          <w:t>，</w:t>
        </w:r>
      </w:ins>
      <w:del w:id="34" w:author="admin" w:date="2021-05-12T22:41:00Z"/>
      <w:del w:id="35" w:author="admin" w:date="2021-05-12T22:41:00Z"/>
      <w:del w:id="36" w:author="admin" w:date="2021-05-12T22:41:00Z"/>
      <w:del w:id="37" w:author="admin" w:date="2021-05-12T22:41:00Z">
        <w:r>
          <w:rPr>
            <w:position w:val="-4"/>
            <w:vertAlign w:val="subscript"/>
          </w:rPr>
          <w:object>
            <v:shape id="_x0000_i1040" o:spt="75" type="#_x0000_t75" style="height:10.5pt;width:13.5pt;" o:ole="t" filled="f" o:preferrelative="t" stroked="f" coordsize="21600,21600">
              <v:path/>
              <v:fill on="f" focussize="0,0"/>
              <v:stroke on="f" joinstyle="miter"/>
              <v:imagedata r:id="rId49" o:title=""/>
              <o:lock v:ext="edit" aspectratio="t"/>
              <w10:wrap type="none"/>
              <w10:anchorlock/>
            </v:shape>
            <o:OLEObject Type="Embed" ProgID="Equation.DSMT4" ShapeID="_x0000_i1040" DrawAspect="Content" ObjectID="_1468075740" r:id="rId48">
              <o:LockedField>false</o:LockedField>
            </o:OLEObject>
          </w:object>
        </w:r>
      </w:del>
      <w:del w:id="39" w:author="admin" w:date="2021-05-12T22:41:00Z"/>
      <w:r>
        <w:rPr>
          <w:i/>
        </w:rPr>
        <w:t>r</w:t>
      </w:r>
      <w:r>
        <w:rPr>
          <w:i/>
          <w:vertAlign w:val="subscript"/>
        </w:rPr>
        <w:t>2</w:t>
      </w:r>
      <w:r>
        <w:t>）</w:t>
      </w:r>
      <w:r>
        <w:rPr>
          <w:rFonts w:hint="eastAsia"/>
        </w:rPr>
        <w:t>。</w:t>
      </w:r>
      <w:r>
        <w:t>假设</w:t>
      </w:r>
      <w:r>
        <w:rPr>
          <w:rFonts w:hint="eastAsia"/>
        </w:rPr>
        <w:t>系统处于</w:t>
      </w:r>
      <w:r>
        <w:t>初始</w:t>
      </w:r>
      <w:r>
        <w:rPr>
          <w:rFonts w:hint="eastAsia"/>
        </w:rPr>
        <w:t>状态</w:t>
      </w:r>
      <w:r>
        <w:t>，</w:t>
      </w:r>
      <w:r>
        <w:rPr>
          <w:rFonts w:hint="eastAsia"/>
        </w:rPr>
        <w:t>起始点</w:t>
      </w:r>
      <w:r>
        <w:t>M</w:t>
      </w:r>
      <w:r>
        <w:rPr>
          <w:vertAlign w:val="subscript"/>
        </w:rPr>
        <w:t>1</w:t>
      </w:r>
      <w:r>
        <w:rPr>
          <w:rFonts w:hint="eastAsia"/>
        </w:rPr>
        <w:t>处的光波可以表示为</w:t>
      </w:r>
      <w:r>
        <w:rPr>
          <w:position w:val="-6"/>
        </w:rPr>
        <w:object>
          <v:shape id="_x0000_i1041" o:spt="75" type="#_x0000_t75" style="height:17.25pt;width:45pt;" o:ole="t" filled="f" o:preferrelative="t" stroked="f" coordsize="21600,21600">
            <v:path/>
            <v:fill on="f" focussize="0,0"/>
            <v:stroke on="f" joinstyle="miter"/>
            <v:imagedata r:id="rId51" o:title=""/>
            <o:lock v:ext="edit" aspectratio="t"/>
            <w10:wrap type="none"/>
            <w10:anchorlock/>
          </v:shape>
          <o:OLEObject Type="Embed" ProgID="Equation.DSMT4" ShapeID="_x0000_i1041" DrawAspect="Content" ObjectID="_1468075741" r:id="rId50">
            <o:LockedField>false</o:LockedField>
          </o:OLEObject>
        </w:object>
      </w:r>
      <w:r>
        <w:rPr>
          <w:rFonts w:hint="eastAsia"/>
        </w:rPr>
        <w:t>，</w:t>
      </w:r>
      <w:r>
        <w:rPr>
          <w:rFonts w:hint="eastAsia" w:asciiTheme="minorEastAsia" w:hAnsiTheme="minorEastAsia"/>
        </w:rPr>
        <w:t>式中</w:t>
      </w:r>
      <w:r>
        <w:rPr>
          <w:i/>
        </w:rPr>
        <w:t>E</w:t>
      </w:r>
      <w:r>
        <w:rPr>
          <w:rFonts w:hint="eastAsia" w:asciiTheme="minorEastAsia" w:hAnsiTheme="minorEastAsia"/>
        </w:rPr>
        <w:t>表示光波的幅值强度，</w:t>
      </w:r>
      <w:r>
        <w:rPr>
          <w:i/>
        </w:rPr>
        <w:t>ω</w:t>
      </w:r>
      <w:r>
        <w:rPr>
          <w:rFonts w:hint="eastAsia" w:asciiTheme="minorEastAsia" w:hAnsiTheme="minorEastAsia"/>
        </w:rPr>
        <w:t>表示</w:t>
      </w:r>
      <w:r>
        <w:rPr>
          <w:rFonts w:asciiTheme="minorEastAsia" w:hAnsiTheme="minorEastAsia"/>
        </w:rPr>
        <w:t>光波角频率</w:t>
      </w:r>
      <w:r>
        <w:rPr>
          <w:rFonts w:hint="eastAsia" w:asciiTheme="minorEastAsia" w:hAnsiTheme="minorEastAsia"/>
        </w:rPr>
        <w:t>，</w:t>
      </w:r>
      <w:r>
        <w:rPr>
          <w:rFonts w:asciiTheme="minorEastAsia" w:hAnsiTheme="minorEastAsia"/>
        </w:rPr>
        <w:t>初相位</w:t>
      </w:r>
      <w:r>
        <w:rPr>
          <w:position w:val="-12"/>
        </w:rPr>
        <w:object>
          <v:shape id="_x0000_i1042" o:spt="75" type="#_x0000_t75" style="height:17.25pt;width:13.5pt;" o:ole="t" filled="f" o:preferrelative="t" stroked="f" coordsize="21600,21600">
            <v:path/>
            <v:fill on="f" focussize="0,0"/>
            <v:stroke on="f" joinstyle="miter"/>
            <v:imagedata r:id="rId53" o:title=""/>
            <o:lock v:ext="edit" aspectratio="t"/>
            <w10:wrap type="none"/>
            <w10:anchorlock/>
          </v:shape>
          <o:OLEObject Type="Embed" ProgID="Equation.DSMT4" ShapeID="_x0000_i1042" DrawAspect="Content" ObjectID="_1468075742" r:id="rId52">
            <o:LockedField>false</o:LockedField>
          </o:OLEObject>
        </w:object>
      </w:r>
      <w:r>
        <w:rPr>
          <w:rFonts w:hint="eastAsia" w:asciiTheme="minorEastAsia" w:hAnsiTheme="minorEastAsia"/>
        </w:rPr>
        <w:t>通常取值为</w:t>
      </w:r>
      <w:r>
        <w:t>0</w:t>
      </w:r>
      <w:r>
        <w:rPr>
          <w:rFonts w:hint="eastAsia" w:asciiTheme="minorEastAsia" w:hAnsiTheme="minorEastAsia"/>
        </w:rPr>
        <w:t>。光波从</w:t>
      </w:r>
      <w:r>
        <w:t>M</w:t>
      </w:r>
      <w:r>
        <w:rPr>
          <w:vertAlign w:val="subscript"/>
        </w:rPr>
        <w:t>1</w:t>
      </w:r>
      <w:r>
        <w:rPr>
          <w:rFonts w:hint="eastAsia" w:asciiTheme="minorEastAsia" w:hAnsiTheme="minorEastAsia"/>
        </w:rPr>
        <w:t>向右传播，这列光波被分为以下两束：</w:t>
      </w:r>
    </w:p>
    <w:p>
      <w:pPr>
        <w:pStyle w:val="52"/>
        <w:ind w:firstLine="480"/>
      </w:pPr>
      <w:r>
        <w:rPr>
          <w:rFonts w:hint="eastAsia"/>
        </w:rPr>
        <w:t>（1）一束光经由激光器的输出端面</w:t>
      </w:r>
      <w:r>
        <w:t>M</w:t>
      </w:r>
      <w:r>
        <w:rPr>
          <w:vertAlign w:val="subscript"/>
        </w:rPr>
        <w:t>2</w:t>
      </w:r>
      <w:r>
        <w:rPr>
          <w:rFonts w:hint="eastAsia"/>
        </w:rPr>
        <w:t>反射后，在内腔中经历一次往返回到起始位置，传输途径如图2-</w:t>
      </w:r>
      <w:r>
        <w:t>1</w:t>
      </w:r>
      <w:r>
        <w:rPr>
          <w:rFonts w:hint="eastAsia"/>
        </w:rPr>
        <w:t>中红色虚线。这束光波可用下式表示：</w:t>
      </w:r>
    </w:p>
    <w:p>
      <w:pPr>
        <w:pStyle w:val="52"/>
        <w:ind w:firstLine="2160" w:firstLineChars="900"/>
      </w:pPr>
      <w:r>
        <w:rPr>
          <w:position w:val="-12"/>
        </w:rPr>
        <w:object>
          <v:shape id="_x0000_i1043" o:spt="75" type="#_x0000_t75" style="height:28.5pt;width:170.25pt;" o:ole="t" filled="f" o:preferrelative="t" stroked="f" coordsize="21600,21600">
            <v:path/>
            <v:fill on="f" focussize="0,0"/>
            <v:stroke on="f" joinstyle="miter"/>
            <v:imagedata r:id="rId55" o:title=""/>
            <o:lock v:ext="edit" aspectratio="t"/>
            <w10:wrap type="none"/>
            <w10:anchorlock/>
          </v:shape>
          <o:OLEObject Type="Embed" ProgID="Equation.DSMT4" ShapeID="_x0000_i1043" DrawAspect="Content" ObjectID="_1468075743" r:id="rId54">
            <o:LockedField>false</o:LockedField>
          </o:OLEObject>
        </w:object>
      </w:r>
      <w:r>
        <w:rPr>
          <w:b/>
        </w:rPr>
        <w:t xml:space="preserve">                     </w:t>
      </w:r>
      <w:r>
        <w:t>(2-1)</w:t>
      </w:r>
    </w:p>
    <w:p>
      <w:pPr>
        <w:pStyle w:val="52"/>
        <w:ind w:firstLine="480"/>
        <w:rPr>
          <w:rFonts w:eastAsia="宋体"/>
        </w:rPr>
      </w:pPr>
      <w:r>
        <w:t>式中，</w:t>
      </w:r>
      <w:r>
        <w:rPr>
          <w:rFonts w:eastAsia="宋体"/>
          <w:i/>
        </w:rPr>
        <w:t>c</w:t>
      </w:r>
      <w:r>
        <w:t>为光速</w:t>
      </w:r>
      <w:r>
        <w:rPr>
          <w:rFonts w:hint="eastAsia" w:eastAsia="宋体"/>
        </w:rPr>
        <w:t>，</w:t>
      </w:r>
      <w:r>
        <w:rPr>
          <w:rFonts w:eastAsia="宋体"/>
          <w:position w:val="-24"/>
        </w:rPr>
        <w:object>
          <v:shape id="_x0000_i1044" o:spt="75" type="#_x0000_t75" style="height:31.5pt;width:36pt;" o:ole="t" filled="f" o:preferrelative="t" stroked="f" coordsize="21600,21600">
            <v:path/>
            <v:fill on="f" focussize="0,0"/>
            <v:stroke on="f" joinstyle="miter"/>
            <v:imagedata r:id="rId57" o:title=""/>
            <o:lock v:ext="edit" aspectratio="t"/>
            <w10:wrap type="none"/>
            <w10:anchorlock/>
          </v:shape>
          <o:OLEObject Type="Embed" ProgID="Equation.DSMT4" ShapeID="_x0000_i1044" DrawAspect="Content" ObjectID="_1468075744" r:id="rId56">
            <o:LockedField>false</o:LockedField>
          </o:OLEObject>
        </w:object>
      </w:r>
      <w:r>
        <w:t>为</w:t>
      </w:r>
      <w:r>
        <w:rPr>
          <w:rFonts w:hint="eastAsia"/>
        </w:rPr>
        <w:t>光束</w:t>
      </w:r>
      <w:r>
        <w:t>在</w:t>
      </w:r>
      <w:r>
        <w:rPr>
          <w:rFonts w:hint="eastAsia"/>
        </w:rPr>
        <w:t>激光器内腔传输过程中产生</w:t>
      </w:r>
      <w:r>
        <w:t>的相位延迟</w:t>
      </w:r>
      <w:r>
        <w:rPr>
          <w:rFonts w:hint="eastAsia" w:eastAsia="宋体"/>
        </w:rPr>
        <w:t>。</w:t>
      </w:r>
    </w:p>
    <w:p>
      <w:pPr>
        <w:pStyle w:val="52"/>
        <w:ind w:firstLine="480"/>
      </w:pPr>
      <w:r>
        <w:rPr>
          <w:rFonts w:hint="eastAsia"/>
        </w:rPr>
        <w:t>（</w:t>
      </w:r>
      <w:r>
        <w:t>2</w:t>
      </w:r>
      <w:r>
        <w:rPr>
          <w:rFonts w:hint="eastAsia"/>
        </w:rPr>
        <w:t>）另一束光透过腔镜</w:t>
      </w:r>
      <w:r>
        <w:t>M</w:t>
      </w:r>
      <w:r>
        <w:rPr>
          <w:vertAlign w:val="subscript"/>
        </w:rPr>
        <w:t>2</w:t>
      </w:r>
      <w:r>
        <w:rPr>
          <w:rFonts w:hint="eastAsia"/>
        </w:rPr>
        <w:t>出射，传输至外腔中的目标物，一部分光经其反射或散射后，重新注入谐振腔内，最终与</w:t>
      </w:r>
      <w:r>
        <w:t>M</w:t>
      </w:r>
      <w:r>
        <w:rPr>
          <w:vertAlign w:val="subscript"/>
        </w:rPr>
        <w:t>1</w:t>
      </w:r>
      <w:r>
        <w:rPr>
          <w:rFonts w:hint="eastAsia"/>
        </w:rPr>
        <w:t>处的激光进行耦合，传输路径如图2-</w:t>
      </w:r>
      <w:r>
        <w:t>1</w:t>
      </w:r>
      <w:r>
        <w:rPr>
          <w:rFonts w:hint="eastAsia"/>
        </w:rPr>
        <w:t>中红色实线。这束光波的表达式为：</w:t>
      </w:r>
    </w:p>
    <w:p>
      <w:pPr>
        <w:pStyle w:val="52"/>
        <w:ind w:firstLine="480"/>
        <w:jc w:val="right"/>
      </w:pPr>
      <w:r>
        <w:t xml:space="preserve">     </w:t>
      </w:r>
      <w:r>
        <w:rPr>
          <w:position w:val="-14"/>
        </w:rPr>
        <w:object>
          <v:shape id="_x0000_i1045" o:spt="75" type="#_x0000_t75" style="height:31.5pt;width:210pt;" o:ole="t" filled="f" o:preferrelative="t" stroked="f" coordsize="21600,21600">
            <v:path/>
            <v:fill on="f" focussize="0,0"/>
            <v:stroke on="f" joinstyle="miter"/>
            <v:imagedata r:id="rId59" o:title=""/>
            <o:lock v:ext="edit" aspectratio="t"/>
            <w10:wrap type="none"/>
            <w10:anchorlock/>
          </v:shape>
          <o:OLEObject Type="Embed" ProgID="Equation.DSMT4" ShapeID="_x0000_i1045" DrawAspect="Content" ObjectID="_1468075745" r:id="rId58">
            <o:LockedField>false</o:LockedField>
          </o:OLEObject>
        </w:object>
      </w:r>
      <w:r>
        <w:t xml:space="preserve">              </w:t>
      </w:r>
      <w:r>
        <w:rPr>
          <w:b/>
        </w:rPr>
        <w:t xml:space="preserve"> </w:t>
      </w:r>
      <w:r>
        <w:t>(2-2)</w:t>
      </w:r>
    </w:p>
    <w:p>
      <w:pPr>
        <w:pStyle w:val="52"/>
        <w:ind w:firstLine="480"/>
        <w:rPr>
          <w:rFonts w:eastAsia="宋体"/>
        </w:rPr>
      </w:pPr>
      <w:r>
        <w:rPr>
          <w:rFonts w:hint="eastAsia"/>
        </w:rPr>
        <w:t>其中，</w:t>
      </w:r>
      <w:r>
        <w:rPr>
          <w:rFonts w:eastAsia="宋体"/>
          <w:position w:val="-14"/>
        </w:rPr>
        <w:object>
          <v:shape id="_x0000_i1046" o:spt="75" type="#_x0000_t75" style="height:21pt;width:33pt;" o:ole="t" filled="f" o:preferrelative="t" stroked="f" coordsize="21600,21600">
            <v:path/>
            <v:fill on="f" focussize="0,0"/>
            <v:stroke on="f" joinstyle="miter"/>
            <v:imagedata r:id="rId61" o:title=""/>
            <o:lock v:ext="edit" aspectratio="t"/>
            <w10:wrap type="none"/>
            <w10:anchorlock/>
          </v:shape>
          <o:OLEObject Type="Embed" ProgID="Equation.DSMT4" ShapeID="_x0000_i1046" DrawAspect="Content" ObjectID="_1468075746" r:id="rId60">
            <o:LockedField>false</o:LockedField>
          </o:OLEObject>
        </w:object>
      </w:r>
      <w:r>
        <w:rPr>
          <w:rFonts w:hint="eastAsia" w:asciiTheme="minorEastAsia" w:hAnsiTheme="minorEastAsia"/>
        </w:rPr>
        <w:t>表示激光</w:t>
      </w:r>
      <w:r>
        <w:rPr>
          <w:rFonts w:asciiTheme="minorEastAsia" w:hAnsiTheme="minorEastAsia"/>
        </w:rPr>
        <w:t>正反两次穿过</w:t>
      </w:r>
      <w:r>
        <w:rPr>
          <w:rFonts w:hint="eastAsia" w:asciiTheme="minorEastAsia" w:hAnsiTheme="minorEastAsia"/>
        </w:rPr>
        <w:t>内腔前输出</w:t>
      </w:r>
      <w:r>
        <w:rPr>
          <w:rFonts w:asciiTheme="minorEastAsia" w:hAnsiTheme="minorEastAsia"/>
        </w:rPr>
        <w:t>端面</w:t>
      </w:r>
      <w:r>
        <w:t>M</w:t>
      </w:r>
      <w:r>
        <w:rPr>
          <w:vertAlign w:val="subscript"/>
        </w:rPr>
        <w:t>2</w:t>
      </w:r>
      <w:r>
        <w:rPr>
          <w:rFonts w:asciiTheme="minorEastAsia" w:hAnsiTheme="minorEastAsia"/>
        </w:rPr>
        <w:t>的透射率</w:t>
      </w:r>
      <w:r>
        <w:rPr>
          <w:rFonts w:hint="eastAsia" w:asciiTheme="minorEastAsia" w:hAnsiTheme="minorEastAsia"/>
        </w:rPr>
        <w:t>之积</w:t>
      </w:r>
      <w:r>
        <w:rPr>
          <w:rFonts w:eastAsia="宋体"/>
        </w:rPr>
        <w:t>，</w:t>
      </w:r>
      <w:r>
        <w:rPr>
          <w:rFonts w:eastAsia="宋体"/>
          <w:position w:val="-24"/>
        </w:rPr>
        <w:object>
          <v:shape id="_x0000_i1047" o:spt="75" type="#_x0000_t75" style="height:31.5pt;width:61.5pt;" o:ole="t" filled="f" o:preferrelative="t" stroked="f" coordsize="21600,21600">
            <v:path/>
            <v:fill on="f" focussize="0,0"/>
            <v:stroke on="f" joinstyle="miter"/>
            <v:imagedata r:id="rId63" o:title=""/>
            <o:lock v:ext="edit" aspectratio="t"/>
            <w10:wrap type="none"/>
            <w10:anchorlock/>
          </v:shape>
          <o:OLEObject Type="Embed" ProgID="Equation.DSMT4" ShapeID="_x0000_i1047" DrawAspect="Content" ObjectID="_1468075747" r:id="rId62">
            <o:LockedField>false</o:LockedField>
          </o:OLEObject>
        </w:object>
      </w:r>
      <w:r>
        <w:rPr>
          <w:rFonts w:asciiTheme="minorEastAsia" w:hAnsiTheme="minorEastAsia"/>
        </w:rPr>
        <w:t>为激光</w:t>
      </w:r>
      <w:r>
        <w:rPr>
          <w:rFonts w:hint="eastAsia" w:asciiTheme="minorEastAsia" w:hAnsiTheme="minorEastAsia"/>
        </w:rPr>
        <w:t>在内</w:t>
      </w:r>
      <w:r>
        <w:rPr>
          <w:rFonts w:asciiTheme="minorEastAsia" w:hAnsiTheme="minorEastAsia"/>
        </w:rPr>
        <w:t>外腔</w:t>
      </w:r>
      <w:r>
        <w:rPr>
          <w:rFonts w:hint="eastAsia" w:asciiTheme="minorEastAsia" w:hAnsiTheme="minorEastAsia"/>
        </w:rPr>
        <w:t>中</w:t>
      </w:r>
      <w:r>
        <w:rPr>
          <w:rFonts w:asciiTheme="minorEastAsia" w:hAnsiTheme="minorEastAsia"/>
        </w:rPr>
        <w:t>往返一周</w:t>
      </w:r>
      <w:r>
        <w:rPr>
          <w:rFonts w:hint="eastAsia" w:asciiTheme="minorEastAsia" w:hAnsiTheme="minorEastAsia"/>
        </w:rPr>
        <w:t>所产生</w:t>
      </w:r>
      <w:r>
        <w:rPr>
          <w:rFonts w:asciiTheme="minorEastAsia" w:hAnsiTheme="minorEastAsia"/>
        </w:rPr>
        <w:t>的</w:t>
      </w:r>
      <w:r>
        <w:rPr>
          <w:rFonts w:hint="eastAsia" w:asciiTheme="minorEastAsia" w:hAnsiTheme="minorEastAsia"/>
        </w:rPr>
        <w:t>总</w:t>
      </w:r>
      <w:r>
        <w:rPr>
          <w:rFonts w:asciiTheme="minorEastAsia" w:hAnsiTheme="minorEastAsia"/>
        </w:rPr>
        <w:t>相位延迟</w:t>
      </w:r>
      <w:r>
        <w:rPr>
          <w:rFonts w:eastAsia="宋体"/>
        </w:rPr>
        <w:t>。</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根据激光激发条件可知，当激光器稳定输出时，系统增益大于损耗，且腔内起始点的光波与其在内腔和外腔中往返传播叠加起来的光波具有相同的幅值强度和相位，即</w:t>
      </w:r>
      <w:r>
        <w:rPr>
          <w:rFonts w:ascii="Times New Roman" w:hAnsi="Times New Roman" w:eastAsia="宋体" w:cs="Times New Roman"/>
          <w:i/>
          <w:sz w:val="24"/>
          <w:szCs w:val="24"/>
        </w:rPr>
        <w:t>E</w:t>
      </w:r>
      <w:r>
        <w:rPr>
          <w:rFonts w:ascii="Times New Roman" w:hAnsi="Times New Roman" w:eastAsia="宋体" w:cs="Times New Roman"/>
          <w:sz w:val="24"/>
          <w:szCs w:val="24"/>
        </w:rPr>
        <w:t>=</w:t>
      </w:r>
      <w:r>
        <w:rPr>
          <w:rFonts w:ascii="Times New Roman" w:hAnsi="Times New Roman" w:eastAsia="宋体" w:cs="Times New Roman"/>
          <w:i/>
          <w:sz w:val="24"/>
          <w:szCs w:val="24"/>
        </w:rPr>
        <w:t>E</w:t>
      </w:r>
      <w:r>
        <w:rPr>
          <w:rFonts w:ascii="Times New Roman" w:hAnsi="Times New Roman" w:eastAsia="宋体" w:cs="Times New Roman"/>
          <w:i/>
          <w:sz w:val="24"/>
          <w:szCs w:val="24"/>
          <w:vertAlign w:val="subscript"/>
        </w:rPr>
        <w:t>1</w:t>
      </w:r>
      <w:r>
        <w:rPr>
          <w:rFonts w:ascii="Times New Roman" w:hAnsi="Times New Roman" w:eastAsia="宋体" w:cs="Times New Roman"/>
          <w:sz w:val="24"/>
          <w:szCs w:val="24"/>
        </w:rPr>
        <w:t>+</w:t>
      </w:r>
      <w:r>
        <w:rPr>
          <w:rFonts w:ascii="Times New Roman" w:hAnsi="Times New Roman" w:eastAsia="宋体" w:cs="Times New Roman"/>
          <w:i/>
          <w:sz w:val="24"/>
          <w:szCs w:val="24"/>
        </w:rPr>
        <w:t xml:space="preserve"> E</w:t>
      </w:r>
      <w:r>
        <w:rPr>
          <w:rFonts w:ascii="Times New Roman" w:hAnsi="Times New Roman" w:eastAsia="宋体" w:cs="Times New Roman"/>
          <w:i/>
          <w:sz w:val="24"/>
          <w:szCs w:val="24"/>
          <w:vertAlign w:val="subscript"/>
        </w:rPr>
        <w:t>2</w:t>
      </w:r>
      <w:r>
        <w:rPr>
          <w:rFonts w:ascii="Times New Roman" w:hAnsi="Times New Roman" w:eastAsia="宋体" w:cs="Times New Roman"/>
          <w:sz w:val="24"/>
          <w:szCs w:val="24"/>
        </w:rPr>
        <w:t>，</w:t>
      </w:r>
      <w:r>
        <w:rPr>
          <w:rFonts w:hint="eastAsia" w:ascii="Times New Roman" w:hAnsi="Times New Roman" w:eastAsia="宋体" w:cs="Times New Roman"/>
          <w:sz w:val="24"/>
          <w:szCs w:val="24"/>
        </w:rPr>
        <w:t>由此可得：</w:t>
      </w:r>
    </w:p>
    <w:p>
      <w:pPr>
        <w:spacing w:line="360" w:lineRule="auto"/>
        <w:jc w:val="right"/>
        <w:rPr>
          <w:rFonts w:ascii="Times New Roman" w:hAnsi="Times New Roman" w:cs="Times New Roman"/>
          <w:sz w:val="24"/>
          <w:szCs w:val="24"/>
        </w:rPr>
      </w:pPr>
      <w:r>
        <w:rPr>
          <w:rFonts w:ascii="Times New Roman" w:hAnsi="Times New Roman" w:cs="Times New Roman"/>
          <w:position w:val="-14"/>
          <w:sz w:val="24"/>
          <w:szCs w:val="24"/>
        </w:rPr>
        <w:object>
          <v:shape id="_x0000_i1048" o:spt="75" type="#_x0000_t75" style="height:31.5pt;width:429.75pt;" o:ole="t" filled="f" o:preferrelative="t" stroked="f" coordsize="21600,21600">
            <v:path/>
            <v:fill on="f" focussize="0,0"/>
            <v:stroke on="f" joinstyle="miter"/>
            <v:imagedata r:id="rId65" o:title=""/>
            <o:lock v:ext="edit" aspectratio="t"/>
            <w10:wrap type="none"/>
            <w10:anchorlock/>
          </v:shape>
          <o:OLEObject Type="Embed" ProgID="Equation.DSMT4" ShapeID="_x0000_i1048" DrawAspect="Content" ObjectID="_1468075748" r:id="rId64">
            <o:LockedField>false</o:LockedField>
          </o:OLEObject>
        </w:object>
      </w:r>
      <w:r>
        <w:rPr>
          <w:rFonts w:ascii="Times New Roman" w:hAnsi="Times New Roman" w:cs="Times New Roman"/>
          <w:sz w:val="24"/>
          <w:szCs w:val="24"/>
        </w:rPr>
        <w:t>(2-3)</w:t>
      </w:r>
    </w:p>
    <w:p>
      <w:pPr>
        <w:spacing w:line="360" w:lineRule="auto"/>
        <w:rPr>
          <w:rFonts w:ascii="Times New Roman" w:hAnsi="Times New Roman" w:cs="Times New Roman"/>
          <w:sz w:val="24"/>
          <w:szCs w:val="24"/>
        </w:rPr>
      </w:pPr>
      <w:r>
        <w:rPr>
          <w:rFonts w:hint="eastAsia" w:ascii="Times New Roman" w:hAnsi="Times New Roman" w:cs="Times New Roman"/>
          <w:sz w:val="24"/>
          <w:szCs w:val="24"/>
        </w:rPr>
        <w:t>对公式</w:t>
      </w:r>
      <w:r>
        <w:rPr>
          <w:rFonts w:ascii="Times New Roman" w:hAnsi="Times New Roman" w:cs="Times New Roman"/>
          <w:sz w:val="24"/>
          <w:szCs w:val="24"/>
        </w:rPr>
        <w:t>(2-3)</w:t>
      </w:r>
      <w:r>
        <w:rPr>
          <w:rFonts w:hint="eastAsia" w:ascii="Times New Roman" w:hAnsi="Times New Roman" w:cs="Times New Roman"/>
          <w:sz w:val="24"/>
          <w:szCs w:val="24"/>
        </w:rPr>
        <w:t>进行简化合并处理后得到：</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t xml:space="preserve">                          </w:t>
      </w:r>
      <w:r>
        <w:rPr>
          <w:rFonts w:ascii="Times New Roman" w:hAnsi="Times New Roman" w:eastAsia="宋体" w:cs="Times New Roman"/>
          <w:position w:val="-12"/>
          <w:sz w:val="24"/>
          <w:szCs w:val="24"/>
        </w:rPr>
        <w:object>
          <v:shape id="_x0000_i1049" o:spt="75" type="#_x0000_t75" style="height:30pt;width:177.75pt;" o:ole="t" filled="f" o:preferrelative="t" stroked="f" coordsize="21600,21600">
            <v:path/>
            <v:fill on="f" focussize="0,0"/>
            <v:stroke on="f" joinstyle="miter"/>
            <v:imagedata r:id="rId67" o:title=""/>
            <o:lock v:ext="edit" aspectratio="t"/>
            <w10:wrap type="none"/>
            <w10:anchorlock/>
          </v:shape>
          <o:OLEObject Type="Embed" ProgID="Equation.DSMT4" ShapeID="_x0000_i1049" DrawAspect="Content" ObjectID="_1468075749" r:id="rId66">
            <o:LockedField>false</o:LockedField>
          </o:OLEObject>
        </w:object>
      </w:r>
      <w:r>
        <w:rPr>
          <w:rFonts w:ascii="Times New Roman" w:hAnsi="Times New Roman" w:eastAsia="宋体" w:cs="Times New Roman"/>
          <w:sz w:val="24"/>
          <w:szCs w:val="24"/>
        </w:rPr>
        <w:tab/>
      </w:r>
      <w:r>
        <w:rPr>
          <w:rFonts w:ascii="Times New Roman" w:hAnsi="Times New Roman" w:eastAsia="宋体" w:cs="Times New Roman"/>
          <w:sz w:val="24"/>
          <w:szCs w:val="24"/>
        </w:rPr>
        <w:t xml:space="preserve">            (2-4)</w:t>
      </w:r>
    </w:p>
    <w:p>
      <w:pPr>
        <w:spacing w:line="360" w:lineRule="auto"/>
        <w:rPr>
          <w:rFonts w:cs="Times New Roman" w:asciiTheme="minorEastAsia" w:hAnsiTheme="minorEastAsia"/>
          <w:sz w:val="24"/>
          <w:szCs w:val="24"/>
        </w:rPr>
      </w:pPr>
      <w:r>
        <w:rPr>
          <w:rFonts w:hint="eastAsia" w:ascii="Times New Roman" w:hAnsi="Times New Roman" w:eastAsia="宋体" w:cs="Times New Roman"/>
          <w:sz w:val="24"/>
          <w:szCs w:val="24"/>
        </w:rPr>
        <w:t>其中将</w:t>
      </w:r>
      <w:r>
        <w:rPr>
          <w:rFonts w:ascii="Times New Roman" w:hAnsi="Times New Roman" w:eastAsia="宋体" w:cs="Times New Roman"/>
          <w:position w:val="-30"/>
          <w:sz w:val="24"/>
          <w:szCs w:val="24"/>
        </w:rPr>
        <w:object>
          <v:shape id="_x0000_i1050" o:spt="75" type="#_x0000_t75" style="height:39pt;width:72pt;" o:ole="t" filled="f" o:preferrelative="t" stroked="f" coordsize="21600,21600">
            <v:path/>
            <v:fill on="f" focussize="0,0"/>
            <v:stroke on="f" joinstyle="miter"/>
            <v:imagedata r:id="rId69" o:title=""/>
            <o:lock v:ext="edit" aspectratio="t"/>
            <w10:wrap type="none"/>
            <w10:anchorlock/>
          </v:shape>
          <o:OLEObject Type="Embed" ProgID="Equation.DSMT4" ShapeID="_x0000_i1050" DrawAspect="Content" ObjectID="_1468075750" r:id="rId68">
            <o:LockedField>false</o:LockedField>
          </o:OLEObject>
        </w:object>
      </w:r>
      <w:r>
        <w:rPr>
          <w:rFonts w:hint="eastAsia" w:ascii="Times New Roman" w:hAnsi="Times New Roman" w:eastAsia="宋体" w:cs="Times New Roman"/>
          <w:sz w:val="24"/>
          <w:szCs w:val="24"/>
        </w:rPr>
        <w:t>定义为光束从系统外腔返回激光器谐振腔内的耦合系数。</w:t>
      </w:r>
      <w:r>
        <w:rPr>
          <w:rFonts w:ascii="Times New Roman" w:hAnsi="Times New Roman" w:eastAsia="宋体" w:cs="Times New Roman"/>
          <w:sz w:val="24"/>
          <w:szCs w:val="24"/>
        </w:rPr>
        <w:t>令</w:t>
      </w:r>
      <w:r>
        <w:rPr>
          <w:rFonts w:ascii="Times New Roman" w:hAnsi="Times New Roman" w:eastAsia="宋体" w:cs="Times New Roman"/>
          <w:position w:val="-24"/>
          <w:sz w:val="24"/>
          <w:szCs w:val="24"/>
        </w:rPr>
        <w:object>
          <v:shape id="_x0000_i1051" o:spt="75" type="#_x0000_t75" style="height:31.5pt;width:52.5pt;" o:ole="t" filled="f" o:preferrelative="t" stroked="f" coordsize="21600,21600">
            <v:path/>
            <v:fill on="f" focussize="0,0"/>
            <v:stroke on="f" joinstyle="miter"/>
            <v:imagedata r:id="rId71" o:title=""/>
            <o:lock v:ext="edit" aspectratio="t"/>
            <w10:wrap type="none"/>
            <w10:anchorlock/>
          </v:shape>
          <o:OLEObject Type="Embed" ProgID="Equation.DSMT4" ShapeID="_x0000_i1051" DrawAspect="Content" ObjectID="_1468075751" r:id="rId70">
            <o:LockedField>false</o:LockedField>
          </o:OLEObject>
        </w:object>
      </w:r>
      <w:r>
        <w:rPr>
          <w:rFonts w:hint="eastAsia" w:ascii="Times New Roman" w:hAnsi="Times New Roman" w:eastAsia="宋体" w:cs="Times New Roman"/>
          <w:sz w:val="24"/>
          <w:szCs w:val="24"/>
        </w:rPr>
        <w:t>以及</w:t>
      </w:r>
      <w:r>
        <w:rPr>
          <w:rFonts w:ascii="Times New Roman" w:hAnsi="Times New Roman" w:eastAsia="宋体" w:cs="Times New Roman"/>
          <w:position w:val="-24"/>
          <w:sz w:val="24"/>
          <w:szCs w:val="24"/>
        </w:rPr>
        <w:object>
          <v:shape id="_x0000_i1052" o:spt="75" type="#_x0000_t75" style="height:31.5pt;width:61.5pt;" o:ole="t" filled="f" o:preferrelative="t" stroked="f" coordsize="21600,21600">
            <v:path/>
            <v:fill on="f" focussize="0,0"/>
            <v:stroke on="f" joinstyle="miter"/>
            <v:imagedata r:id="rId73" o:title=""/>
            <o:lock v:ext="edit" aspectratio="t"/>
            <w10:wrap type="none"/>
            <w10:anchorlock/>
          </v:shape>
          <o:OLEObject Type="Embed" ProgID="Equation.DSMT4" ShapeID="_x0000_i1052" DrawAspect="Content" ObjectID="_1468075752" r:id="rId72">
            <o:LockedField>false</o:LockedField>
          </o:OLEObject>
        </w:object>
      </w:r>
      <w:r>
        <w:rPr>
          <w:rFonts w:ascii="Times New Roman" w:hAnsi="Times New Roman" w:eastAsia="宋体" w:cs="Times New Roman"/>
          <w:sz w:val="24"/>
          <w:szCs w:val="24"/>
        </w:rPr>
        <w:t>，</w:t>
      </w:r>
      <w:r>
        <w:rPr>
          <w:rFonts w:hint="eastAsia" w:ascii="Times New Roman" w:hAnsi="Times New Roman" w:eastAsia="宋体" w:cs="Times New Roman"/>
          <w:sz w:val="24"/>
          <w:szCs w:val="24"/>
        </w:rPr>
        <w:t>利用</w:t>
      </w:r>
      <w:r>
        <w:rPr>
          <w:rFonts w:cs="Times New Roman" w:asciiTheme="minorEastAsia" w:hAnsiTheme="minorEastAsia"/>
          <w:sz w:val="24"/>
          <w:szCs w:val="24"/>
        </w:rPr>
        <w:t>欧拉公式</w:t>
      </w:r>
      <w:r>
        <w:rPr>
          <w:rFonts w:hint="eastAsia" w:cs="Times New Roman" w:asciiTheme="minorEastAsia" w:hAnsiTheme="minorEastAsia"/>
          <w:sz w:val="24"/>
          <w:szCs w:val="24"/>
        </w:rPr>
        <w:t>、</w:t>
      </w:r>
      <w:r>
        <w:rPr>
          <w:rFonts w:cs="Times New Roman" w:asciiTheme="minorEastAsia" w:hAnsiTheme="minorEastAsia"/>
          <w:sz w:val="24"/>
          <w:szCs w:val="24"/>
        </w:rPr>
        <w:t>复数公式</w:t>
      </w:r>
      <w:r>
        <w:rPr>
          <w:rFonts w:hint="eastAsia" w:cs="Times New Roman" w:asciiTheme="minorEastAsia" w:hAnsiTheme="minorEastAsia"/>
          <w:sz w:val="24"/>
          <w:szCs w:val="24"/>
        </w:rPr>
        <w:t>以及泰勒级数近似等数学手段简化公</w:t>
      </w:r>
      <w:r>
        <w:rPr>
          <w:rFonts w:cs="Times New Roman" w:asciiTheme="minorEastAsia" w:hAnsiTheme="minorEastAsia"/>
          <w:sz w:val="24"/>
          <w:szCs w:val="24"/>
        </w:rPr>
        <w:t>式</w:t>
      </w:r>
      <w:r>
        <w:rPr>
          <w:rFonts w:ascii="Times New Roman" w:hAnsi="Times New Roman" w:cs="Times New Roman"/>
          <w:sz w:val="24"/>
          <w:szCs w:val="24"/>
        </w:rPr>
        <w:t>(2-4)</w:t>
      </w:r>
      <w:r>
        <w:rPr>
          <w:rFonts w:hint="eastAsia" w:cs="Times New Roman" w:asciiTheme="minorEastAsia" w:hAnsiTheme="minorEastAsia"/>
          <w:sz w:val="24"/>
          <w:szCs w:val="24"/>
        </w:rPr>
        <w:t>，得到系统的稳态条件</w:t>
      </w:r>
      <w:r>
        <w:rPr>
          <w:rFonts w:cs="Times New Roman" w:asciiTheme="minorEastAsia" w:hAnsiTheme="minorEastAsia"/>
          <w:sz w:val="24"/>
          <w:szCs w:val="24"/>
        </w:rPr>
        <w:t>：</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t xml:space="preserve">                         </w:t>
      </w:r>
      <w:r>
        <w:rPr>
          <w:rFonts w:ascii="Times New Roman" w:hAnsi="Times New Roman" w:eastAsia="宋体" w:cs="Times New Roman"/>
          <w:position w:val="-12"/>
          <w:sz w:val="24"/>
          <w:szCs w:val="24"/>
        </w:rPr>
        <w:object>
          <v:shape id="_x0000_i1053" o:spt="75" type="#_x0000_t75" style="height:19.5pt;width:142.5pt;" o:ole="t" filled="f" o:preferrelative="t" stroked="f" coordsize="21600,21600">
            <v:path/>
            <v:fill on="f" focussize="0,0"/>
            <v:stroke on="f" joinstyle="miter"/>
            <v:imagedata r:id="rId75" o:title=""/>
            <o:lock v:ext="edit" aspectratio="t"/>
            <w10:wrap type="none"/>
            <w10:anchorlock/>
          </v:shape>
          <o:OLEObject Type="Embed" ProgID="Equation.DSMT4" ShapeID="_x0000_i1053" DrawAspect="Content" ObjectID="_1468075753" r:id="rId74">
            <o:LockedField>false</o:LockedField>
          </o:OLEObject>
        </w:object>
      </w:r>
      <w:r>
        <w:rPr>
          <w:rFonts w:ascii="Times New Roman" w:hAnsi="Times New Roman" w:eastAsia="宋体" w:cs="Times New Roman"/>
          <w:position w:val="-12"/>
          <w:sz w:val="24"/>
          <w:szCs w:val="24"/>
        </w:rPr>
        <w:tab/>
      </w:r>
      <w:r>
        <w:rPr>
          <w:rFonts w:ascii="Times New Roman" w:hAnsi="Times New Roman" w:eastAsia="宋体" w:cs="Times New Roman"/>
          <w:position w:val="-12"/>
          <w:sz w:val="24"/>
          <w:szCs w:val="24"/>
        </w:rPr>
        <w:t xml:space="preserve">                   </w:t>
      </w:r>
      <w:r>
        <w:rPr>
          <w:rFonts w:ascii="Times New Roman" w:hAnsi="Times New Roman" w:eastAsia="宋体" w:cs="Times New Roman"/>
          <w:sz w:val="24"/>
          <w:szCs w:val="24"/>
        </w:rPr>
        <w:t>(2-5)</w:t>
      </w:r>
    </w:p>
    <w:p>
      <w:pPr>
        <w:spacing w:line="360" w:lineRule="auto"/>
        <w:rPr>
          <w:rFonts w:ascii="Times New Roman" w:hAnsi="Times New Roman" w:eastAsia="宋体" w:cs="Times New Roman"/>
          <w:sz w:val="24"/>
          <w:szCs w:val="24"/>
        </w:rPr>
      </w:pPr>
      <w:r>
        <w:rPr>
          <w:rFonts w:hint="eastAsia" w:ascii="Times New Roman" w:hAnsi="Times New Roman" w:eastAsia="宋体" w:cs="Times New Roman"/>
          <w:sz w:val="24"/>
          <w:szCs w:val="24"/>
        </w:rPr>
        <w:t>基于式(</w:t>
      </w:r>
      <w:r>
        <w:rPr>
          <w:rFonts w:ascii="Times New Roman" w:hAnsi="Times New Roman" w:eastAsia="宋体" w:cs="Times New Roman"/>
          <w:sz w:val="24"/>
          <w:szCs w:val="24"/>
        </w:rPr>
        <w:t>2-5)</w:t>
      </w:r>
      <w:r>
        <w:rPr>
          <w:rFonts w:hint="eastAsia" w:ascii="Times New Roman" w:hAnsi="Times New Roman" w:eastAsia="宋体" w:cs="Times New Roman"/>
          <w:sz w:val="24"/>
          <w:szCs w:val="24"/>
        </w:rPr>
        <w:t>，我们讨论了以下两种情况：</w:t>
      </w:r>
    </w:p>
    <w:p>
      <w:pPr>
        <w:pStyle w:val="25"/>
        <w:numPr>
          <w:ilvl w:val="0"/>
          <w:numId w:val="5"/>
        </w:numPr>
        <w:spacing w:line="360" w:lineRule="auto"/>
        <w:ind w:firstLineChars="0"/>
        <w:rPr>
          <w:rFonts w:ascii="Times New Roman" w:hAnsi="Times New Roman" w:eastAsia="宋体" w:cs="Times New Roman"/>
          <w:sz w:val="24"/>
          <w:szCs w:val="24"/>
        </w:rPr>
      </w:pPr>
      <w:r>
        <w:rPr>
          <w:rFonts w:hint="eastAsia" w:ascii="Times New Roman" w:hAnsi="Times New Roman" w:eastAsia="宋体" w:cs="Times New Roman"/>
          <w:sz w:val="24"/>
          <w:szCs w:val="24"/>
        </w:rPr>
        <w:t>当系统不存在外部光反馈时，系统无镜面</w:t>
      </w:r>
      <w:r>
        <w:rPr>
          <w:rFonts w:ascii="Times New Roman" w:hAnsi="Times New Roman" w:cs="Times New Roman"/>
          <w:sz w:val="24"/>
        </w:rPr>
        <w:t>M</w:t>
      </w:r>
      <w:r>
        <w:rPr>
          <w:rFonts w:ascii="Times New Roman" w:hAnsi="Times New Roman" w:cs="Times New Roman"/>
          <w:sz w:val="24"/>
          <w:vertAlign w:val="subscript"/>
        </w:rPr>
        <w:t>3</w:t>
      </w:r>
      <w:r>
        <w:rPr>
          <w:rFonts w:hint="eastAsia"/>
          <w:sz w:val="24"/>
        </w:rPr>
        <w:t>，激光只有一条传输路径，即仅在谐振腔内往返一周，</w:t>
      </w:r>
      <w:r>
        <w:rPr>
          <w:rFonts w:ascii="Times New Roman" w:hAnsi="Times New Roman" w:cs="Times New Roman"/>
          <w:position w:val="-12"/>
        </w:rPr>
        <w:object>
          <v:shape id="_x0000_i1054" o:spt="75" type="#_x0000_t75" style="height:18pt;width:33pt;" o:ole="t" filled="f" o:preferrelative="t" stroked="f" coordsize="21600,21600">
            <v:path/>
            <v:fill on="f" focussize="0,0"/>
            <v:stroke on="f" joinstyle="miter"/>
            <v:imagedata r:id="rId77" o:title=""/>
            <o:lock v:ext="edit" aspectratio="t"/>
            <w10:wrap type="none"/>
            <w10:anchorlock/>
          </v:shape>
          <o:OLEObject Type="Embed" ProgID="Equation.DSMT4" ShapeID="_x0000_i1054" DrawAspect="Content" ObjectID="_1468075754" r:id="rId76">
            <o:LockedField>false</o:LockedField>
          </o:OLEObject>
        </w:object>
      </w:r>
      <w:r>
        <w:rPr>
          <w:rFonts w:hint="eastAsia" w:ascii="Times New Roman" w:hAnsi="Times New Roman" w:eastAsia="宋体" w:cs="Times New Roman"/>
          <w:sz w:val="24"/>
          <w:szCs w:val="24"/>
        </w:rPr>
        <w:t>，将其代入式(</w:t>
      </w:r>
      <w:r>
        <w:rPr>
          <w:rFonts w:ascii="Times New Roman" w:hAnsi="Times New Roman" w:eastAsia="宋体" w:cs="Times New Roman"/>
          <w:sz w:val="24"/>
          <w:szCs w:val="24"/>
        </w:rPr>
        <w:t>2-5)</w:t>
      </w:r>
      <w:r>
        <w:rPr>
          <w:rFonts w:hint="eastAsia" w:ascii="Times New Roman" w:hAnsi="Times New Roman" w:eastAsia="宋体" w:cs="Times New Roman"/>
          <w:sz w:val="24"/>
          <w:szCs w:val="24"/>
        </w:rPr>
        <w:t>得：</w:t>
      </w:r>
    </w:p>
    <w:p>
      <w:pPr>
        <w:spacing w:line="360" w:lineRule="auto"/>
        <w:jc w:val="right"/>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55" o:spt="75" type="#_x0000_t75" style="height:19.5pt;width:82.5pt;" o:ole="t" filled="f" o:preferrelative="t" stroked="f" coordsize="21600,21600">
            <v:path/>
            <v:fill on="f" focussize="0,0"/>
            <v:stroke on="f" joinstyle="miter"/>
            <v:imagedata r:id="rId79" o:title=""/>
            <o:lock v:ext="edit" aspectratio="t"/>
            <w10:wrap type="none"/>
            <w10:anchorlock/>
          </v:shape>
          <o:OLEObject Type="Embed" ProgID="Equation.DSMT4" ShapeID="_x0000_i1055" DrawAspect="Content" ObjectID="_1468075755" r:id="rId78">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(2-6)</w:t>
      </w:r>
    </w:p>
    <w:p>
      <w:pPr>
        <w:spacing w:line="360" w:lineRule="auto"/>
        <w:ind w:right="960"/>
        <w:rPr>
          <w:rFonts w:ascii="Times New Roman" w:hAnsi="Times New Roman" w:eastAsia="宋体" w:cs="Times New Roman"/>
          <w:sz w:val="24"/>
          <w:szCs w:val="24"/>
        </w:rPr>
      </w:pPr>
      <w:r>
        <w:rPr>
          <w:rFonts w:hint="eastAsia" w:ascii="Times New Roman" w:hAnsi="Times New Roman" w:eastAsia="宋体" w:cs="Times New Roman"/>
          <w:sz w:val="24"/>
          <w:szCs w:val="24"/>
        </w:rPr>
        <w:t>要使系统处于稳态，需满足激光激发的相位条件以及阈值条件，即：</w:t>
      </w:r>
    </w:p>
    <w:p>
      <w:pPr>
        <w:spacing w:line="360" w:lineRule="auto"/>
        <w:jc w:val="right"/>
        <w:rPr>
          <w:rFonts w:ascii="Times New Roman" w:hAnsi="Times New Roman" w:eastAsia="宋体" w:cs="Times New Roman"/>
          <w:sz w:val="24"/>
          <w:szCs w:val="24"/>
        </w:rPr>
      </w:pPr>
      <w:r>
        <w:rPr>
          <w:rFonts w:ascii="Times New Roman" w:hAnsi="Times New Roman" w:eastAsia="宋体" w:cs="Times New Roman"/>
          <w:sz w:val="24"/>
          <w:szCs w:val="24"/>
        </w:rPr>
        <w:t xml:space="preserve">           </w:t>
      </w:r>
      <w:r>
        <w:rPr>
          <w:rFonts w:ascii="Times New Roman" w:hAnsi="Times New Roman" w:eastAsia="宋体" w:cs="Times New Roman"/>
          <w:position w:val="-12"/>
          <w:sz w:val="24"/>
          <w:szCs w:val="24"/>
        </w:rPr>
        <w:object>
          <v:shape id="_x0000_i1056" o:spt="75" type="#_x0000_t75" style="height:19.5pt;width:49.5pt;" o:ole="t" filled="f" o:preferrelative="t" stroked="f" coordsize="21600,21600">
            <v:path/>
            <v:fill on="f" focussize="0,0"/>
            <v:stroke on="f" joinstyle="miter"/>
            <v:imagedata r:id="rId81" o:title=""/>
            <o:lock v:ext="edit" aspectratio="t"/>
            <w10:wrap type="none"/>
            <w10:anchorlock/>
          </v:shape>
          <o:OLEObject Type="Embed" ProgID="Equation.DSMT4" ShapeID="_x0000_i1056" DrawAspect="Content" ObjectID="_1468075756" r:id="rId80">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(2-7)</w:t>
      </w:r>
    </w:p>
    <w:p>
      <w:pPr>
        <w:spacing w:line="360" w:lineRule="auto"/>
        <w:jc w:val="right"/>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57" o:spt="75" type="#_x0000_t75" style="height:19.5pt;width:62.25pt;" o:ole="t" filled="f" o:preferrelative="t" stroked="f" coordsize="21600,21600">
            <v:path/>
            <v:fill on="f" focussize="0,0"/>
            <v:stroke on="f" joinstyle="miter"/>
            <v:imagedata r:id="rId83" o:title=""/>
            <o:lock v:ext="edit" aspectratio="t"/>
            <w10:wrap type="none"/>
            <w10:anchorlock/>
          </v:shape>
          <o:OLEObject Type="Embed" ProgID="Equation.DSMT4" ShapeID="_x0000_i1057" DrawAspect="Content" ObjectID="_1468075757" r:id="rId82">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(2-8)</w:t>
      </w:r>
    </w:p>
    <w:p>
      <w:pPr>
        <w:spacing w:line="360" w:lineRule="auto"/>
        <w:ind w:right="960"/>
        <w:rPr>
          <w:rFonts w:ascii="Times New Roman" w:hAnsi="Times New Roman" w:eastAsia="宋体" w:cs="Times New Roman"/>
          <w:sz w:val="24"/>
          <w:szCs w:val="24"/>
        </w:rPr>
      </w:pPr>
      <w:r>
        <w:rPr>
          <w:rFonts w:hint="eastAsia" w:ascii="Times New Roman" w:hAnsi="Times New Roman" w:eastAsia="宋体" w:cs="Times New Roman"/>
          <w:sz w:val="24"/>
          <w:szCs w:val="24"/>
        </w:rPr>
        <w:t>根据式</w:t>
      </w:r>
      <w:r>
        <w:rPr>
          <w:rFonts w:ascii="Times New Roman" w:hAnsi="Times New Roman" w:eastAsia="宋体" w:cs="Times New Roman"/>
          <w:sz w:val="24"/>
          <w:szCs w:val="24"/>
        </w:rPr>
        <w:t>(2-8)</w:t>
      </w:r>
      <w:r>
        <w:rPr>
          <w:rFonts w:hint="eastAsia" w:ascii="Times New Roman" w:hAnsi="Times New Roman" w:eastAsia="宋体" w:cs="Times New Roman"/>
          <w:sz w:val="24"/>
          <w:szCs w:val="24"/>
        </w:rPr>
        <w:t>便可获得系统无外部光反馈下的激光阈值增益</w:t>
      </w:r>
      <w:r>
        <w:rPr>
          <w:rFonts w:ascii="Times New Roman" w:hAnsi="Times New Roman" w:eastAsia="宋体" w:cs="Times New Roman"/>
          <w:position w:val="-12"/>
          <w:sz w:val="24"/>
          <w:szCs w:val="24"/>
        </w:rPr>
        <w:object>
          <v:shape id="_x0000_i1058" o:spt="75" type="#_x0000_t75" style="height:18pt;width:17.25pt;" o:ole="t" filled="f" o:preferrelative="t" stroked="f" coordsize="21600,21600">
            <v:path/>
            <v:fill on="f" focussize="0,0"/>
            <v:stroke on="f" joinstyle="miter"/>
            <v:imagedata r:id="rId85" o:title=""/>
            <o:lock v:ext="edit" aspectratio="t"/>
            <w10:wrap type="none"/>
            <w10:anchorlock/>
          </v:shape>
          <o:OLEObject Type="Embed" ProgID="Equation.DSMT4" ShapeID="_x0000_i1058" DrawAspect="Content" ObjectID="_1468075758" r:id="rId84">
            <o:LockedField>false</o:LockedField>
          </o:OLEObject>
        </w:object>
      </w:r>
      <w:r>
        <w:rPr>
          <w:rFonts w:hint="eastAsia" w:ascii="Times New Roman" w:hAnsi="Times New Roman" w:eastAsia="宋体" w:cs="Times New Roman"/>
          <w:sz w:val="24"/>
          <w:szCs w:val="24"/>
        </w:rPr>
        <w:t>：</w:t>
      </w:r>
    </w:p>
    <w:p>
      <w:pPr>
        <w:spacing w:line="360" w:lineRule="auto"/>
        <w:jc w:val="right"/>
        <w:rPr>
          <w:rFonts w:ascii="Times New Roman" w:hAnsi="Times New Roman" w:eastAsia="宋体" w:cs="Times New Roman"/>
          <w:sz w:val="24"/>
          <w:szCs w:val="24"/>
        </w:rPr>
      </w:pPr>
      <w:r>
        <w:rPr>
          <w:rFonts w:ascii="Times New Roman" w:hAnsi="Times New Roman" w:eastAsia="宋体" w:cs="Times New Roman"/>
          <w:position w:val="-30"/>
          <w:sz w:val="24"/>
          <w:szCs w:val="24"/>
        </w:rPr>
        <w:object>
          <v:shape id="_x0000_i1059" o:spt="75" type="#_x0000_t75" style="height:34.5pt;width:91.5pt;" o:ole="t" filled="f" o:preferrelative="t" stroked="f" coordsize="21600,21600">
            <v:path/>
            <v:fill on="f" focussize="0,0"/>
            <v:stroke on="f" joinstyle="miter"/>
            <v:imagedata r:id="rId87" o:title=""/>
            <o:lock v:ext="edit" aspectratio="t"/>
            <w10:wrap type="none"/>
            <w10:anchorlock/>
          </v:shape>
          <o:OLEObject Type="Embed" ProgID="Equation.DSMT4" ShapeID="_x0000_i1059" DrawAspect="Content" ObjectID="_1468075759" r:id="rId86">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(2-9)</w:t>
      </w:r>
    </w:p>
    <w:p>
      <w:pPr>
        <w:pStyle w:val="25"/>
        <w:numPr>
          <w:ilvl w:val="0"/>
          <w:numId w:val="5"/>
        </w:numPr>
        <w:spacing w:line="360" w:lineRule="auto"/>
        <w:ind w:firstLineChars="0"/>
        <w:rPr>
          <w:rFonts w:ascii="Times New Roman" w:hAnsi="Times New Roman" w:eastAsia="宋体" w:cs="Times New Roman"/>
          <w:sz w:val="24"/>
          <w:szCs w:val="24"/>
        </w:rPr>
      </w:pPr>
      <w:r>
        <w:rPr>
          <w:rFonts w:hint="eastAsia" w:ascii="Times New Roman" w:hAnsi="Times New Roman" w:eastAsia="宋体" w:cs="Times New Roman"/>
          <w:sz w:val="24"/>
          <w:szCs w:val="24"/>
        </w:rPr>
        <w:t>当系统存在外部光反馈时，激光分两路传播</w:t>
      </w:r>
      <w:r>
        <w:rPr>
          <w:rFonts w:hint="eastAsia"/>
          <w:sz w:val="24"/>
        </w:rPr>
        <w:t>，此时</w:t>
      </w:r>
      <w:r>
        <w:rPr>
          <w:position w:val="-12"/>
        </w:rPr>
        <w:object>
          <v:shape id="_x0000_i1060" o:spt="75" type="#_x0000_t75" style="height:18pt;width:33pt;" o:ole="t" filled="f" o:preferrelative="t" stroked="f" coordsize="21600,21600">
            <v:path/>
            <v:fill on="f" focussize="0,0"/>
            <v:stroke on="f" joinstyle="miter"/>
            <v:imagedata r:id="rId89" o:title=""/>
            <o:lock v:ext="edit" aspectratio="t"/>
            <w10:wrap type="none"/>
            <w10:anchorlock/>
          </v:shape>
          <o:OLEObject Type="Embed" ProgID="Equation.DSMT4" ShapeID="_x0000_i1060" DrawAspect="Content" ObjectID="_1468075760" r:id="rId88">
            <o:LockedField>false</o:LockedField>
          </o:OLEObject>
        </w:object>
      </w:r>
      <w:r>
        <w:rPr>
          <w:rFonts w:hint="eastAsia" w:ascii="Times New Roman" w:hAnsi="Times New Roman" w:eastAsia="宋体" w:cs="Times New Roman"/>
          <w:sz w:val="24"/>
          <w:szCs w:val="24"/>
        </w:rPr>
        <w:t>，可将式(</w:t>
      </w:r>
      <w:r>
        <w:rPr>
          <w:rFonts w:ascii="Times New Roman" w:hAnsi="Times New Roman" w:eastAsia="宋体" w:cs="Times New Roman"/>
          <w:sz w:val="24"/>
          <w:szCs w:val="24"/>
        </w:rPr>
        <w:t>2-5)</w:t>
      </w:r>
      <w:r>
        <w:rPr>
          <w:rFonts w:hint="eastAsia" w:ascii="Times New Roman" w:hAnsi="Times New Roman" w:eastAsia="宋体" w:cs="Times New Roman"/>
          <w:sz w:val="24"/>
          <w:szCs w:val="24"/>
        </w:rPr>
        <w:t>合并为：</w:t>
      </w:r>
    </w:p>
    <w:p>
      <w:pPr>
        <w:spacing w:line="360" w:lineRule="auto"/>
        <w:jc w:val="right"/>
        <w:rPr>
          <w:rFonts w:ascii="Times New Roman" w:hAnsi="Times New Roman" w:eastAsia="宋体" w:cs="Times New Roman"/>
          <w:sz w:val="24"/>
          <w:szCs w:val="24"/>
        </w:rPr>
      </w:pPr>
      <w:r>
        <w:rPr>
          <w:position w:val="-12"/>
        </w:rPr>
        <w:object>
          <v:shape id="_x0000_i1061" o:spt="75" type="#_x0000_t75" style="height:19.5pt;width:142.5pt;" o:ole="t" filled="f" o:preferrelative="t" stroked="f" coordsize="21600,21600">
            <v:path/>
            <v:fill on="f" focussize="0,0"/>
            <v:stroke on="f" joinstyle="miter"/>
            <v:imagedata r:id="rId91" o:title=""/>
            <o:lock v:ext="edit" aspectratio="t"/>
            <w10:wrap type="none"/>
            <w10:anchorlock/>
          </v:shape>
          <o:OLEObject Type="Embed" ProgID="Equation.DSMT4" ShapeID="_x0000_i1061" DrawAspect="Content" ObjectID="_1468075761" r:id="rId90">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(2-10)</w:t>
      </w:r>
    </w:p>
    <w:p>
      <w:pPr>
        <w:spacing w:line="360" w:lineRule="auto"/>
        <w:ind w:right="960"/>
        <w:rPr>
          <w:rFonts w:ascii="Times New Roman" w:hAnsi="Times New Roman" w:eastAsia="宋体" w:cs="Times New Roman"/>
          <w:sz w:val="24"/>
          <w:szCs w:val="24"/>
        </w:rPr>
      </w:pPr>
      <w:r>
        <w:rPr>
          <w:rFonts w:hint="eastAsia" w:ascii="Times New Roman" w:hAnsi="Times New Roman" w:eastAsia="宋体" w:cs="Times New Roman"/>
          <w:sz w:val="24"/>
          <w:szCs w:val="24"/>
        </w:rPr>
        <w:t>该情况下系统的激发条件为：</w:t>
      </w:r>
      <w:r>
        <w:rPr>
          <w:rFonts w:ascii="Times New Roman" w:hAnsi="Times New Roman" w:eastAsia="宋体" w:cs="Times New Roman"/>
          <w:sz w:val="24"/>
          <w:szCs w:val="24"/>
        </w:rPr>
        <w:t xml:space="preserve"> </w:t>
      </w:r>
    </w:p>
    <w:p>
      <w:pPr>
        <w:spacing w:line="360" w:lineRule="auto"/>
        <w:jc w:val="right"/>
        <w:rPr>
          <w:rFonts w:ascii="Times New Roman" w:hAnsi="Times New Roman" w:eastAsia="宋体" w:cs="Times New Roman"/>
          <w:sz w:val="24"/>
          <w:szCs w:val="24"/>
        </w:rPr>
      </w:pPr>
      <w:r>
        <w:rPr>
          <w:rFonts w:ascii="Times New Roman" w:hAnsi="Times New Roman" w:eastAsia="宋体" w:cs="Times New Roman"/>
          <w:sz w:val="24"/>
          <w:szCs w:val="24"/>
        </w:rPr>
        <w:t xml:space="preserve">  </w:t>
      </w:r>
      <w:r>
        <w:rPr>
          <w:rFonts w:ascii="Times New Roman" w:hAnsi="Times New Roman" w:eastAsia="宋体" w:cs="Times New Roman"/>
          <w:position w:val="-12"/>
          <w:sz w:val="24"/>
          <w:szCs w:val="24"/>
        </w:rPr>
        <w:object>
          <v:shape id="_x0000_i1062" o:spt="75" type="#_x0000_t75" style="height:19.5pt;width:96pt;" o:ole="t" filled="f" o:preferrelative="t" stroked="f" coordsize="21600,21600">
            <v:path/>
            <v:fill on="f" focussize="0,0"/>
            <v:stroke on="f" joinstyle="miter"/>
            <v:imagedata r:id="rId93" o:title=""/>
            <o:lock v:ext="edit" aspectratio="t"/>
            <w10:wrap type="none"/>
            <w10:anchorlock/>
          </v:shape>
          <o:OLEObject Type="Embed" ProgID="Equation.DSMT4" ShapeID="_x0000_i1062" DrawAspect="Content" ObjectID="_1468075762" r:id="rId92">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(2-11)</w:t>
      </w:r>
    </w:p>
    <w:p>
      <w:pPr>
        <w:spacing w:line="360" w:lineRule="auto"/>
        <w:jc w:val="right"/>
        <w:rPr>
          <w:rFonts w:ascii="Times New Roman" w:hAnsi="Times New Roman" w:eastAsia="宋体" w:cs="Times New Roman"/>
          <w:sz w:val="24"/>
          <w:szCs w:val="24"/>
        </w:rPr>
      </w:pPr>
      <w:r>
        <w:rPr>
          <w:rFonts w:ascii="Times New Roman" w:hAnsi="Times New Roman" w:eastAsia="宋体" w:cs="Times New Roman"/>
          <w:position w:val="-12"/>
          <w:sz w:val="24"/>
          <w:szCs w:val="24"/>
        </w:rPr>
        <w:object>
          <v:shape id="_x0000_i1063" o:spt="75" type="#_x0000_t75" style="height:19.5pt;width:89.25pt;" o:ole="t" filled="f" o:preferrelative="t" stroked="f" coordsize="21600,21600">
            <v:path/>
            <v:fill on="f" focussize="0,0"/>
            <v:stroke on="f" joinstyle="miter"/>
            <v:imagedata r:id="rId95" o:title=""/>
            <o:lock v:ext="edit" aspectratio="t"/>
            <w10:wrap type="none"/>
            <w10:anchorlock/>
          </v:shape>
          <o:OLEObject Type="Embed" ProgID="Equation.DSMT4" ShapeID="_x0000_i1063" DrawAspect="Content" ObjectID="_1468075763" r:id="rId94">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(2-12)</w:t>
      </w:r>
    </w:p>
    <w:p>
      <w:pPr>
        <w:spacing w:line="360" w:lineRule="auto"/>
        <w:ind w:right="960"/>
        <w:rPr>
          <w:rFonts w:ascii="Times New Roman" w:hAnsi="Times New Roman" w:eastAsia="宋体" w:cs="Times New Roman"/>
          <w:sz w:val="24"/>
          <w:szCs w:val="24"/>
        </w:rPr>
      </w:pPr>
      <w:r>
        <w:rPr>
          <w:rFonts w:hint="eastAsia" w:ascii="Times New Roman" w:hAnsi="Times New Roman" w:eastAsia="宋体" w:cs="Times New Roman"/>
          <w:sz w:val="24"/>
          <w:szCs w:val="24"/>
        </w:rPr>
        <w:t>由式(2-</w:t>
      </w:r>
      <w:r>
        <w:rPr>
          <w:rFonts w:ascii="Times New Roman" w:hAnsi="Times New Roman" w:eastAsia="宋体" w:cs="Times New Roman"/>
          <w:sz w:val="24"/>
          <w:szCs w:val="24"/>
        </w:rPr>
        <w:t>12</w:t>
      </w:r>
      <w:r>
        <w:rPr>
          <w:rFonts w:hint="eastAsia" w:ascii="Times New Roman" w:hAnsi="Times New Roman" w:eastAsia="宋体" w:cs="Times New Roman"/>
          <w:sz w:val="24"/>
          <w:szCs w:val="24"/>
        </w:rPr>
        <w:t>)解得系统在外部光反馈下的激光阈值增益g为：</w:t>
      </w:r>
    </w:p>
    <w:p>
      <w:pPr>
        <w:spacing w:line="360" w:lineRule="auto"/>
        <w:jc w:val="right"/>
        <w:rPr>
          <w:rFonts w:ascii="Times New Roman" w:hAnsi="Times New Roman" w:eastAsia="宋体" w:cs="Times New Roman"/>
          <w:sz w:val="24"/>
          <w:szCs w:val="24"/>
        </w:rPr>
      </w:pPr>
      <w:r>
        <w:rPr>
          <w:rFonts w:ascii="Times New Roman" w:hAnsi="Times New Roman" w:eastAsia="宋体" w:cs="Times New Roman"/>
          <w:sz w:val="24"/>
          <w:szCs w:val="24"/>
        </w:rPr>
        <w:t xml:space="preserve">               </w:t>
      </w:r>
      <w:r>
        <w:rPr>
          <w:rFonts w:ascii="Times New Roman" w:hAnsi="Times New Roman" w:eastAsia="宋体" w:cs="Times New Roman"/>
          <w:position w:val="-30"/>
          <w:sz w:val="24"/>
          <w:szCs w:val="24"/>
        </w:rPr>
        <w:object>
          <v:shape id="_x0000_i1064" o:spt="75" type="#_x0000_t75" style="height:34.5pt;width:142.5pt;" o:ole="t" filled="f" o:preferrelative="t" stroked="f" coordsize="21600,21600">
            <v:path/>
            <v:fill on="f" focussize="0,0"/>
            <v:stroke on="f" joinstyle="miter"/>
            <v:imagedata r:id="rId97" o:title=""/>
            <o:lock v:ext="edit" aspectratio="t"/>
            <w10:wrap type="none"/>
            <w10:anchorlock/>
          </v:shape>
          <o:OLEObject Type="Embed" ProgID="Equation.DSMT4" ShapeID="_x0000_i1064" DrawAspect="Content" ObjectID="_1468075764" r:id="rId96">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(2-13)</w:t>
      </w:r>
    </w:p>
    <w:p>
      <w:pPr>
        <w:spacing w:line="360" w:lineRule="auto"/>
        <w:rPr>
          <w:rFonts w:ascii="Times New Roman" w:hAnsi="Times New Roman" w:cs="Times New Roman"/>
          <w:sz w:val="24"/>
          <w:szCs w:val="24"/>
        </w:rPr>
      </w:pPr>
      <w:r>
        <w:rPr>
          <w:rFonts w:hint="eastAsia" w:ascii="Times New Roman" w:hAnsi="Times New Roman" w:cs="Times New Roman"/>
          <w:sz w:val="24"/>
          <w:szCs w:val="24"/>
        </w:rPr>
        <w:t>结合以上两种情况便可得出系统在外部光反馈下阈值增益的总变化量：</w:t>
      </w:r>
    </w:p>
    <w:p>
      <w:pPr>
        <w:spacing w:line="360" w:lineRule="auto"/>
        <w:jc w:val="right"/>
        <w:rPr>
          <w:rFonts w:ascii="Times New Roman" w:hAnsi="Times New Roman" w:cs="Times New Roman"/>
          <w:sz w:val="24"/>
          <w:szCs w:val="24"/>
        </w:rPr>
      </w:pPr>
      <w:r>
        <w:rPr>
          <w:rFonts w:ascii="Times New Roman" w:hAnsi="Times New Roman" w:eastAsia="宋体" w:cs="Times New Roman"/>
          <w:position w:val="-24"/>
          <w:sz w:val="24"/>
          <w:szCs w:val="24"/>
        </w:rPr>
        <w:object>
          <v:shape id="_x0000_i1065" o:spt="75" type="#_x0000_t75" style="height:31.5pt;width:120pt;" o:ole="t" filled="f" o:preferrelative="t" stroked="f" coordsize="21600,21600">
            <v:path/>
            <v:fill on="f" focussize="0,0"/>
            <v:stroke on="f" joinstyle="miter"/>
            <v:imagedata r:id="rId99" o:title=""/>
            <o:lock v:ext="edit" aspectratio="t"/>
            <w10:wrap type="none"/>
            <w10:anchorlock/>
          </v:shape>
          <o:OLEObject Type="Embed" ProgID="Equation.DSMT4" ShapeID="_x0000_i1065" DrawAspect="Content" ObjectID="_1468075765" r:id="rId98">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(2-1</w:t>
      </w:r>
      <w:r>
        <w:rPr>
          <w:rFonts w:hint="eastAsia" w:ascii="Times New Roman" w:hAnsi="Times New Roman" w:eastAsia="宋体" w:cs="Times New Roman"/>
          <w:sz w:val="24"/>
          <w:szCs w:val="24"/>
        </w:rPr>
        <w:t>4</w:t>
      </w:r>
      <w:r>
        <w:rPr>
          <w:rFonts w:ascii="Times New Roman" w:hAnsi="Times New Roman" w:eastAsia="宋体" w:cs="Times New Roman"/>
          <w:sz w:val="24"/>
          <w:szCs w:val="24"/>
        </w:rPr>
        <w:t>)</w:t>
      </w:r>
    </w:p>
    <w:p>
      <w:pPr>
        <w:spacing w:line="360" w:lineRule="auto"/>
        <w:rPr>
          <w:rFonts w:ascii="Times New Roman" w:hAnsi="Times New Roman" w:cs="Times New Roman"/>
          <w:sz w:val="24"/>
          <w:szCs w:val="24"/>
        </w:rPr>
      </w:pPr>
      <w:r>
        <w:rPr>
          <w:rFonts w:hint="eastAsia" w:ascii="Times New Roman" w:hAnsi="Times New Roman" w:cs="Times New Roman"/>
          <w:sz w:val="24"/>
          <w:szCs w:val="24"/>
        </w:rPr>
        <w:t>由上式可明显看出，激光在外腔中传输产生的相位延迟</w:t>
      </w:r>
      <w:r>
        <w:rPr>
          <w:rFonts w:ascii="Times New Roman" w:hAnsi="Times New Roman" w:eastAsia="宋体" w:cs="Times New Roman"/>
          <w:position w:val="-12"/>
          <w:sz w:val="24"/>
          <w:szCs w:val="24"/>
        </w:rPr>
        <w:object>
          <v:shape id="_x0000_i1066" o:spt="75" type="#_x0000_t75" style="height:18pt;width:16.5pt;" o:ole="t" filled="f" o:preferrelative="t" stroked="f" coordsize="21600,21600">
            <v:path/>
            <v:fill on="f" focussize="0,0"/>
            <v:stroke on="f" joinstyle="miter"/>
            <v:imagedata r:id="rId101" o:title=""/>
            <o:lock v:ext="edit" aspectratio="t"/>
            <w10:wrap type="none"/>
            <w10:anchorlock/>
          </v:shape>
          <o:OLEObject Type="Embed" ProgID="Equation.DSMT4" ShapeID="_x0000_i1066" DrawAspect="Content" ObjectID="_1468075766" r:id="rId100">
            <o:LockedField>false</o:LockedField>
          </o:OLEObject>
        </w:object>
      </w:r>
      <w:r>
        <w:rPr>
          <w:rFonts w:hint="eastAsia" w:ascii="Times New Roman" w:hAnsi="Times New Roman" w:eastAsia="宋体" w:cs="Times New Roman"/>
          <w:sz w:val="24"/>
          <w:szCs w:val="24"/>
        </w:rPr>
        <w:t>是引起系统阈值增益变化的重要因素。</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当外部目标物</w:t>
      </w:r>
      <w:r>
        <w:rPr>
          <w:rFonts w:ascii="Times New Roman" w:hAnsi="Times New Roman" w:cs="Times New Roman"/>
          <w:sz w:val="24"/>
        </w:rPr>
        <w:t>M</w:t>
      </w:r>
      <w:r>
        <w:rPr>
          <w:rFonts w:ascii="Times New Roman" w:hAnsi="Times New Roman" w:cs="Times New Roman"/>
          <w:sz w:val="24"/>
          <w:vertAlign w:val="subscript"/>
        </w:rPr>
        <w:t>3</w:t>
      </w:r>
      <w:r>
        <w:rPr>
          <w:rFonts w:hint="eastAsia"/>
          <w:sz w:val="24"/>
        </w:rPr>
        <w:t>以靠近或者远离激光器的方向运动时，会使总的光程差发生变化，进而改变反馈光的相位。与此同时，激光谐振腔内的载流子浓度</w:t>
      </w:r>
      <w:r>
        <w:rPr>
          <w:rFonts w:ascii="Times New Roman" w:hAnsi="Times New Roman" w:eastAsia="宋体" w:cs="Times New Roman"/>
          <w:i/>
          <w:sz w:val="24"/>
          <w:szCs w:val="24"/>
        </w:rPr>
        <w:t>N</w:t>
      </w:r>
      <w:r>
        <w:rPr>
          <w:rFonts w:hint="eastAsia" w:ascii="Times New Roman" w:hAnsi="Times New Roman" w:eastAsia="宋体" w:cs="Times New Roman"/>
          <w:sz w:val="24"/>
          <w:szCs w:val="24"/>
        </w:rPr>
        <w:t>和复折射率</w:t>
      </w:r>
      <w:r>
        <w:rPr>
          <w:rFonts w:ascii="Times New Roman" w:hAnsi="Times New Roman" w:cs="Times New Roman"/>
          <w:position w:val="-12"/>
          <w:sz w:val="24"/>
          <w:szCs w:val="24"/>
        </w:rPr>
        <w:object>
          <v:shape id="_x0000_i1067" o:spt="75" type="#_x0000_t75" style="height:18pt;width:10.5pt;" o:ole="t" filled="f" o:preferrelative="t" stroked="f" coordsize="21600,21600">
            <v:path/>
            <v:fill on="f" focussize="0,0"/>
            <v:stroke on="f" joinstyle="miter"/>
            <v:imagedata r:id="rId103" o:title=""/>
            <o:lock v:ext="edit" aspectratio="t"/>
            <w10:wrap type="none"/>
            <w10:anchorlock/>
          </v:shape>
          <o:OLEObject Type="Embed" ProgID="Equation.DSMT4" ShapeID="_x0000_i1067" DrawAspect="Content" ObjectID="_1468075767" r:id="rId102">
            <o:LockedField>false</o:LockedField>
          </o:OLEObject>
        </w:object>
      </w:r>
      <w:r>
        <w:rPr>
          <w:rFonts w:hint="eastAsia" w:ascii="Times New Roman" w:hAnsi="Times New Roman" w:cs="Times New Roman"/>
          <w:sz w:val="24"/>
          <w:szCs w:val="24"/>
        </w:rPr>
        <w:t>也会随之改变。假设光反馈系统的相位变化表示为：</w:t>
      </w:r>
    </w:p>
    <w:p>
      <w:pPr>
        <w:spacing w:line="360" w:lineRule="auto"/>
        <w:jc w:val="right"/>
        <w:rPr>
          <w:rFonts w:ascii="Times New Roman" w:hAnsi="Times New Roman" w:eastAsia="宋体" w:cs="Times New Roman"/>
          <w:sz w:val="24"/>
          <w:szCs w:val="24"/>
        </w:rPr>
      </w:pPr>
      <w:r>
        <w:rPr>
          <w:rFonts w:ascii="Times New Roman" w:hAnsi="Times New Roman" w:eastAsia="宋体" w:cs="Times New Roman"/>
          <w:position w:val="-24"/>
          <w:sz w:val="24"/>
          <w:szCs w:val="24"/>
        </w:rPr>
        <w:object>
          <v:shape id="_x0000_i1068" o:spt="75" type="#_x0000_t75" style="height:31.5pt;width:364.5pt;" o:ole="t" filled="f" o:preferrelative="t" stroked="f" coordsize="21600,21600">
            <v:path/>
            <v:fill on="f" focussize="0,0"/>
            <v:stroke on="f" joinstyle="miter"/>
            <v:imagedata r:id="rId105" o:title=""/>
            <o:lock v:ext="edit" aspectratio="t"/>
            <w10:wrap type="none"/>
            <w10:anchorlock/>
          </v:shape>
          <o:OLEObject Type="Embed" ProgID="Equation.DSMT4" ShapeID="_x0000_i1068" DrawAspect="Content" ObjectID="_1468075768" r:id="rId104">
            <o:LockedField>false</o:LockedField>
          </o:OLEObject>
        </w:object>
      </w:r>
      <w:r>
        <w:rPr>
          <w:rFonts w:ascii="Times New Roman" w:hAnsi="Times New Roman" w:eastAsia="宋体" w:cs="Times New Roman"/>
          <w:sz w:val="24"/>
          <w:szCs w:val="24"/>
        </w:rPr>
        <w:t xml:space="preserve">   (2-15)</w:t>
      </w:r>
    </w:p>
    <w:p>
      <w:pPr>
        <w:spacing w:line="360" w:lineRule="auto"/>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式中，</w:t>
      </w:r>
      <w:r>
        <w:rPr>
          <w:rFonts w:ascii="Times New Roman" w:hAnsi="Times New Roman" w:eastAsia="宋体" w:cs="Times New Roman"/>
          <w:sz w:val="24"/>
          <w:szCs w:val="24"/>
        </w:rPr>
        <w:t>ω</w:t>
      </w:r>
      <w:r>
        <w:rPr>
          <w:rFonts w:ascii="Times New Roman" w:hAnsi="Times New Roman" w:eastAsia="宋体" w:cs="Times New Roman"/>
          <w:sz w:val="24"/>
          <w:szCs w:val="24"/>
          <w:vertAlign w:val="subscript"/>
        </w:rPr>
        <w:t>th</w:t>
      </w:r>
      <w:r>
        <w:rPr>
          <w:rFonts w:hint="eastAsia" w:ascii="Times New Roman" w:hAnsi="Times New Roman" w:eastAsia="宋体" w:cs="Times New Roman"/>
          <w:sz w:val="24"/>
          <w:szCs w:val="24"/>
        </w:rPr>
        <w:t>表示系统输出</w:t>
      </w:r>
      <w:r>
        <w:rPr>
          <w:rFonts w:ascii="Times New Roman" w:hAnsi="Times New Roman" w:eastAsia="宋体" w:cs="Times New Roman"/>
          <w:sz w:val="24"/>
          <w:szCs w:val="24"/>
        </w:rPr>
        <w:t>激光的阈值角频率</w:t>
      </w:r>
      <w:r>
        <w:rPr>
          <w:rFonts w:hint="eastAsia" w:ascii="Times New Roman" w:hAnsi="Times New Roman" w:eastAsia="宋体" w:cs="Times New Roman"/>
          <w:sz w:val="24"/>
          <w:szCs w:val="24"/>
        </w:rPr>
        <w:t>，</w:t>
      </w:r>
      <w:r>
        <w:rPr>
          <w:rFonts w:ascii="Times New Roman" w:hAnsi="Times New Roman" w:eastAsia="宋体" w:cs="Times New Roman"/>
          <w:position w:val="-6"/>
          <w:sz w:val="24"/>
          <w:szCs w:val="24"/>
        </w:rPr>
        <w:object>
          <v:shape id="_x0000_i1069" o:spt="75" type="#_x0000_t75" style="height:13.5pt;width:17.25pt;" o:ole="t" filled="f" o:preferrelative="t" stroked="f" coordsize="21600,21600">
            <v:path/>
            <v:fill on="f" focussize="0,0"/>
            <v:stroke on="f" joinstyle="miter"/>
            <v:imagedata r:id="rId107" o:title=""/>
            <o:lock v:ext="edit" aspectratio="t"/>
            <w10:wrap type="none"/>
            <w10:anchorlock/>
          </v:shape>
          <o:OLEObject Type="Embed" ProgID="Equation.DSMT4" ShapeID="_x0000_i1069" DrawAspect="Content" ObjectID="_1468075769" r:id="rId106">
            <o:LockedField>false</o:LockedField>
          </o:OLEObject>
        </w:object>
      </w:r>
      <w:r>
        <w:rPr>
          <w:rFonts w:hint="eastAsia" w:ascii="Times New Roman" w:hAnsi="Times New Roman" w:eastAsia="宋体" w:cs="Times New Roman"/>
          <w:sz w:val="24"/>
          <w:szCs w:val="24"/>
        </w:rPr>
        <w:t>表示谐振腔内介质折射率变化，其与载流子浓度的变化可用下列式子表示：</w:t>
      </w:r>
    </w:p>
    <w:p>
      <w:pPr>
        <w:spacing w:line="360" w:lineRule="auto"/>
        <w:jc w:val="right"/>
        <w:rPr>
          <w:rFonts w:ascii="Times New Roman" w:hAnsi="Times New Roman" w:cs="Times New Roman"/>
          <w:sz w:val="24"/>
          <w:szCs w:val="24"/>
        </w:rPr>
      </w:pPr>
      <w:r>
        <w:rPr>
          <w:rFonts w:ascii="Times New Roman" w:hAnsi="Times New Roman" w:eastAsia="宋体" w:cs="Times New Roman"/>
          <w:position w:val="-24"/>
          <w:sz w:val="24"/>
          <w:szCs w:val="24"/>
        </w:rPr>
        <w:object>
          <v:shape id="_x0000_i1070" o:spt="75" type="#_x0000_t75" style="height:31.5pt;width:248.25pt;" o:ole="t" filled="f" o:preferrelative="t" stroked="f" coordsize="21600,21600">
            <v:path/>
            <v:fill on="f" focussize="0,0"/>
            <v:stroke on="f" joinstyle="miter"/>
            <v:imagedata r:id="rId109" o:title=""/>
            <o:lock v:ext="edit" aspectratio="t"/>
            <w10:wrap type="none"/>
            <w10:anchorlock/>
          </v:shape>
          <o:OLEObject Type="Embed" ProgID="Equation.DSMT4" ShapeID="_x0000_i1070" DrawAspect="Content" ObjectID="_1468075770" r:id="rId108">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(2-16)</w:t>
      </w:r>
    </w:p>
    <w:p>
      <w:pPr>
        <w:spacing w:line="360" w:lineRule="auto"/>
        <w:jc w:val="left"/>
        <w:rPr>
          <w:rFonts w:ascii="Times New Roman" w:hAnsi="Times New Roman" w:cs="Times New Roman"/>
          <w:sz w:val="24"/>
          <w:szCs w:val="24"/>
        </w:rPr>
      </w:pPr>
      <w:r>
        <w:rPr>
          <w:rFonts w:hint="eastAsia" w:ascii="Times New Roman" w:hAnsi="Times New Roman" w:eastAsia="宋体" w:cs="Times New Roman"/>
          <w:sz w:val="24"/>
          <w:szCs w:val="24"/>
        </w:rPr>
        <w:t>其中</w:t>
      </w:r>
      <w:r>
        <w:rPr>
          <w:rFonts w:hint="eastAsia" w:ascii="Times New Roman" w:hAnsi="Times New Roman" w:eastAsia="宋体" w:cs="Times New Roman"/>
          <w:i/>
          <w:sz w:val="24"/>
          <w:szCs w:val="24"/>
        </w:rPr>
        <w:t>N</w:t>
      </w:r>
      <w:r>
        <w:rPr>
          <w:rFonts w:ascii="Times New Roman" w:hAnsi="Times New Roman" w:eastAsia="宋体" w:cs="Times New Roman"/>
          <w:i/>
          <w:sz w:val="24"/>
          <w:szCs w:val="24"/>
          <w:vertAlign w:val="subscript"/>
        </w:rPr>
        <w:t>th</w:t>
      </w:r>
      <w:r>
        <w:rPr>
          <w:rFonts w:hint="eastAsia" w:ascii="Times New Roman" w:hAnsi="Times New Roman" w:eastAsia="宋体" w:cs="Times New Roman"/>
          <w:sz w:val="24"/>
          <w:szCs w:val="24"/>
        </w:rPr>
        <w:t>为系统无外部光反馈下的载流子浓度。设</w:t>
      </w:r>
      <w:r>
        <w:rPr>
          <w:rFonts w:ascii="Times New Roman" w:hAnsi="Times New Roman" w:cs="Times New Roman"/>
          <w:position w:val="-10"/>
          <w:sz w:val="24"/>
          <w:szCs w:val="24"/>
        </w:rPr>
        <w:object>
          <v:shape id="_x0000_i1071" o:spt="75" type="#_x0000_t75" style="height:19.5pt;width:43.5pt;" o:ole="t" filled="f" o:preferrelative="t" stroked="f" coordsize="21600,21600">
            <v:path/>
            <v:fill on="f" focussize="0,0"/>
            <v:stroke on="f" joinstyle="miter"/>
            <v:imagedata r:id="rId111" o:title=""/>
            <o:lock v:ext="edit" aspectratio="t"/>
            <w10:wrap type="none"/>
            <w10:anchorlock/>
          </v:shape>
          <o:OLEObject Type="Embed" ProgID="Equation.DSMT4" ShapeID="_x0000_i1071" DrawAspect="Content" ObjectID="_1468075771" r:id="rId110">
            <o:LockedField>false</o:LockedField>
          </o:OLEObject>
        </w:object>
      </w:r>
      <w:r>
        <w:rPr>
          <w:rFonts w:hint="eastAsia" w:ascii="Times New Roman" w:hAnsi="Times New Roman" w:cs="Times New Roman"/>
          <w:sz w:val="24"/>
          <w:szCs w:val="24"/>
        </w:rPr>
        <w:t>，则复折射率</w:t>
      </w:r>
      <w:r>
        <w:rPr>
          <w:rFonts w:ascii="Times New Roman" w:hAnsi="Times New Roman" w:cs="Times New Roman"/>
          <w:position w:val="-12"/>
          <w:sz w:val="24"/>
          <w:szCs w:val="24"/>
        </w:rPr>
        <w:object>
          <v:shape id="_x0000_i1072" o:spt="75" type="#_x0000_t75" style="height:19.5pt;width:52.5pt;" o:ole="t" filled="f" o:preferrelative="t" stroked="f" coordsize="21600,21600">
            <v:path/>
            <v:fill on="f" focussize="0,0"/>
            <v:stroke on="f" joinstyle="miter"/>
            <v:imagedata r:id="rId113" o:title=""/>
            <o:lock v:ext="edit" aspectratio="t"/>
            <w10:wrap type="none"/>
            <w10:anchorlock/>
          </v:shape>
          <o:OLEObject Type="Embed" ProgID="Equation.DSMT4" ShapeID="_x0000_i1072" DrawAspect="Content" ObjectID="_1468075772" r:id="rId112">
            <o:LockedField>false</o:LockedField>
          </o:OLEObject>
        </w:object>
      </w:r>
      <w:r>
        <w:rPr>
          <w:rFonts w:ascii="Times New Roman" w:hAnsi="Times New Roman" w:cs="Times New Roman"/>
          <w:b/>
          <w:sz w:val="24"/>
          <w:szCs w:val="24"/>
        </w:rPr>
        <w:t>,</w:t>
      </w:r>
    </w:p>
    <w:p>
      <w:pPr>
        <w:spacing w:line="360" w:lineRule="auto"/>
        <w:jc w:val="left"/>
        <w:rPr>
          <w:rFonts w:ascii="Times New Roman" w:hAnsi="Times New Roman" w:cs="Times New Roman"/>
          <w:sz w:val="24"/>
          <w:szCs w:val="24"/>
        </w:rPr>
      </w:pPr>
      <w:r>
        <w:rPr>
          <w:rFonts w:hint="eastAsia" w:ascii="Times New Roman" w:hAnsi="Times New Roman" w:cs="Times New Roman"/>
          <w:sz w:val="24"/>
          <w:szCs w:val="24"/>
        </w:rPr>
        <w:t>在此式基础上，引入文献</w:t>
      </w:r>
      <w:r>
        <w:rPr>
          <w:rFonts w:ascii="Times New Roman" w:hAnsi="Times New Roman" w:cs="Times New Roman"/>
          <w:sz w:val="24"/>
          <w:szCs w:val="24"/>
          <w:vertAlign w:val="superscript"/>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REF _Ref69648924 \r \h</w:instrText>
      </w:r>
      <w:r>
        <w:rPr>
          <w:rFonts w:ascii="Times New Roman" w:hAnsi="Times New Roman" w:cs="Times New Roman"/>
          <w:sz w:val="24"/>
          <w:szCs w:val="24"/>
        </w:rPr>
        <w:instrText xml:space="preserve"> </w:instrText>
      </w:r>
      <w:r>
        <w:rPr>
          <w:rFonts w:ascii="Times New Roman" w:hAnsi="Times New Roman" w:cs="Times New Roman"/>
          <w:sz w:val="24"/>
          <w:szCs w:val="24"/>
          <w:vertAlign w:val="superscript"/>
        </w:rPr>
        <w:instrText xml:space="preserve"> \* MERGEFORMAT </w:instrText>
      </w:r>
      <w:r>
        <w:rPr>
          <w:rFonts w:ascii="Times New Roman" w:hAnsi="Times New Roman" w:cs="Times New Roman"/>
          <w:sz w:val="24"/>
          <w:szCs w:val="24"/>
          <w:vertAlign w:val="superscript"/>
        </w:rPr>
        <w:fldChar w:fldCharType="separate"/>
      </w:r>
      <w:r>
        <w:rPr>
          <w:rFonts w:ascii="Times New Roman" w:hAnsi="Times New Roman" w:cs="Times New Roman"/>
          <w:sz w:val="24"/>
          <w:szCs w:val="24"/>
          <w:vertAlign w:val="superscript"/>
        </w:rPr>
        <w:t>[61]</w:t>
      </w:r>
      <w:r>
        <w:rPr>
          <w:rFonts w:ascii="Times New Roman" w:hAnsi="Times New Roman" w:cs="Times New Roman"/>
          <w:sz w:val="24"/>
          <w:szCs w:val="24"/>
          <w:vertAlign w:val="superscript"/>
        </w:rPr>
        <w:fldChar w:fldCharType="end"/>
      </w:r>
      <w:r>
        <w:rPr>
          <w:rFonts w:hint="eastAsia" w:ascii="Times New Roman" w:hAnsi="Times New Roman" w:cs="Times New Roman"/>
          <w:sz w:val="24"/>
          <w:szCs w:val="24"/>
        </w:rPr>
        <w:t>中对线宽展宽因子</w:t>
      </w:r>
      <w:r>
        <w:rPr>
          <w:rFonts w:ascii="Times New Roman" w:hAnsi="Times New Roman" w:eastAsia="宋体" w:cs="Times New Roman"/>
          <w:sz w:val="24"/>
          <w:szCs w:val="24"/>
        </w:rPr>
        <w:t>α</w:t>
      </w:r>
      <w:r>
        <w:rPr>
          <w:rFonts w:hint="eastAsia" w:ascii="Times New Roman" w:hAnsi="Times New Roman" w:cs="Times New Roman"/>
          <w:sz w:val="24"/>
          <w:szCs w:val="24"/>
        </w:rPr>
        <w:t>的定义：</w:t>
      </w:r>
    </w:p>
    <w:p>
      <w:pPr>
        <w:spacing w:line="360" w:lineRule="auto"/>
        <w:jc w:val="right"/>
        <w:rPr>
          <w:rFonts w:ascii="Times New Roman" w:hAnsi="Times New Roman" w:cs="Times New Roman"/>
          <w:sz w:val="24"/>
          <w:szCs w:val="24"/>
        </w:rPr>
      </w:pPr>
      <w:r>
        <w:rPr>
          <w:rFonts w:ascii="Times New Roman" w:hAnsi="Times New Roman" w:eastAsia="宋体" w:cs="Times New Roman"/>
          <w:position w:val="-30"/>
          <w:sz w:val="24"/>
          <w:szCs w:val="24"/>
        </w:rPr>
        <w:object>
          <v:shape id="_x0000_i1073" o:spt="75" type="#_x0000_t75" style="height:34.5pt;width:120pt;" o:ole="t" filled="f" o:preferrelative="t" stroked="f" coordsize="21600,21600">
            <v:path/>
            <v:fill on="f" focussize="0,0"/>
            <v:stroke on="f" joinstyle="miter"/>
            <v:imagedata r:id="rId115" o:title=""/>
            <o:lock v:ext="edit" aspectratio="t"/>
            <w10:wrap type="none"/>
            <w10:anchorlock/>
          </v:shape>
          <o:OLEObject Type="Embed" ProgID="Equation.DSMT4" ShapeID="_x0000_i1073" DrawAspect="Content" ObjectID="_1468075773" r:id="rId114">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(2-17)</w:t>
      </w:r>
    </w:p>
    <w:p>
      <w:pPr>
        <w:spacing w:line="360" w:lineRule="auto"/>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从而可以推出载流子浓度的变化量与增益变化量之间的关系：</w:t>
      </w:r>
    </w:p>
    <w:p>
      <w:pPr>
        <w:spacing w:line="360" w:lineRule="auto"/>
        <w:jc w:val="right"/>
        <w:rPr>
          <w:rFonts w:ascii="Times New Roman" w:hAnsi="Times New Roman" w:cs="Times New Roman"/>
          <w:sz w:val="24"/>
          <w:szCs w:val="24"/>
        </w:rPr>
      </w:pPr>
      <w:r>
        <w:rPr>
          <w:rFonts w:ascii="Times New Roman" w:hAnsi="Times New Roman" w:eastAsia="宋体" w:cs="Times New Roman"/>
          <w:position w:val="-30"/>
          <w:sz w:val="24"/>
          <w:szCs w:val="24"/>
        </w:rPr>
        <w:object>
          <v:shape id="_x0000_i1074" o:spt="75" type="#_x0000_t75" style="height:34.5pt;width:114pt;" o:ole="t" filled="f" o:preferrelative="t" stroked="f" coordsize="21600,21600">
            <v:path/>
            <v:fill on="f" focussize="0,0"/>
            <v:stroke on="f" joinstyle="miter"/>
            <v:imagedata r:id="rId117" o:title=""/>
            <o:lock v:ext="edit" aspectratio="t"/>
            <w10:wrap type="none"/>
            <w10:anchorlock/>
          </v:shape>
          <o:OLEObject Type="Embed" ProgID="Equation.DSMT4" ShapeID="_x0000_i1074" DrawAspect="Content" ObjectID="_1468075774" r:id="rId116">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(2-18)</w:t>
      </w:r>
    </w:p>
    <w:p>
      <w:pPr>
        <w:spacing w:line="360" w:lineRule="auto"/>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将</w:t>
      </w:r>
      <w:r>
        <w:rPr>
          <w:rFonts w:ascii="Times New Roman" w:hAnsi="Times New Roman" w:eastAsia="宋体" w:cs="Times New Roman"/>
          <w:sz w:val="24"/>
          <w:szCs w:val="24"/>
        </w:rPr>
        <w:t>(2-16)-</w:t>
      </w:r>
      <w:r>
        <w:rPr>
          <w:rFonts w:hint="eastAsia" w:ascii="Times New Roman" w:hAnsi="Times New Roman" w:eastAsia="宋体" w:cs="Times New Roman"/>
          <w:sz w:val="24"/>
          <w:szCs w:val="24"/>
        </w:rPr>
        <w:t>(</w:t>
      </w:r>
      <w:r>
        <w:rPr>
          <w:rFonts w:ascii="Times New Roman" w:hAnsi="Times New Roman" w:eastAsia="宋体" w:cs="Times New Roman"/>
          <w:sz w:val="24"/>
          <w:szCs w:val="24"/>
        </w:rPr>
        <w:t>2-18</w:t>
      </w:r>
      <w:r>
        <w:rPr>
          <w:rFonts w:hint="eastAsia" w:ascii="Times New Roman" w:hAnsi="Times New Roman" w:eastAsia="宋体" w:cs="Times New Roman"/>
          <w:sz w:val="24"/>
          <w:szCs w:val="24"/>
        </w:rPr>
        <w:t>)三式以及阈值增益变化式(2-</w:t>
      </w:r>
      <w:r>
        <w:rPr>
          <w:rFonts w:ascii="Times New Roman" w:hAnsi="Times New Roman" w:eastAsia="宋体" w:cs="Times New Roman"/>
          <w:sz w:val="24"/>
          <w:szCs w:val="24"/>
        </w:rPr>
        <w:t>14</w:t>
      </w:r>
      <w:r>
        <w:rPr>
          <w:rFonts w:hint="eastAsia" w:ascii="Times New Roman" w:hAnsi="Times New Roman" w:eastAsia="宋体" w:cs="Times New Roman"/>
          <w:sz w:val="24"/>
          <w:szCs w:val="24"/>
        </w:rPr>
        <w:t>)同时代入式(2-</w:t>
      </w:r>
      <w:r>
        <w:rPr>
          <w:rFonts w:ascii="Times New Roman" w:hAnsi="Times New Roman" w:eastAsia="宋体" w:cs="Times New Roman"/>
          <w:sz w:val="24"/>
          <w:szCs w:val="24"/>
        </w:rPr>
        <w:t>15</w:t>
      </w:r>
      <w:r>
        <w:rPr>
          <w:rFonts w:hint="eastAsia" w:ascii="Times New Roman" w:hAnsi="Times New Roman" w:eastAsia="宋体" w:cs="Times New Roman"/>
          <w:sz w:val="24"/>
          <w:szCs w:val="24"/>
        </w:rPr>
        <w:t>)中，可得相位变化的新表达式：</w:t>
      </w:r>
    </w:p>
    <w:p>
      <w:pPr>
        <w:spacing w:line="360" w:lineRule="auto"/>
        <w:jc w:val="right"/>
        <w:rPr>
          <w:rFonts w:ascii="Times New Roman" w:hAnsi="Times New Roman" w:cs="Times New Roman"/>
          <w:sz w:val="24"/>
          <w:szCs w:val="24"/>
        </w:rPr>
      </w:pPr>
      <w:r>
        <w:rPr>
          <w:rFonts w:ascii="Times New Roman" w:hAnsi="Times New Roman" w:eastAsia="宋体" w:cs="Times New Roman"/>
          <w:position w:val="-24"/>
          <w:sz w:val="24"/>
          <w:szCs w:val="24"/>
        </w:rPr>
        <w:object>
          <v:shape id="_x0000_i1075" o:spt="75" type="#_x0000_t75" style="height:31.5pt;width:172.5pt;" o:ole="t" filled="f" o:preferrelative="t" stroked="f" coordsize="21600,21600">
            <v:path/>
            <v:fill on="f" focussize="0,0"/>
            <v:stroke on="f" joinstyle="miter"/>
            <v:imagedata r:id="rId119" o:title=""/>
            <o:lock v:ext="edit" aspectratio="t"/>
            <w10:wrap type="none"/>
            <w10:anchorlock/>
          </v:shape>
          <o:OLEObject Type="Embed" ProgID="Equation.DSMT4" ShapeID="_x0000_i1075" DrawAspect="Content" ObjectID="_1468075775" r:id="rId118">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(2-19)</w:t>
      </w:r>
    </w:p>
    <w:p>
      <w:pPr>
        <w:spacing w:line="360" w:lineRule="auto"/>
        <w:jc w:val="left"/>
        <w:rPr>
          <w:rFonts w:cs="Times New Roman" w:asciiTheme="minorEastAsia" w:hAnsiTheme="minorEastAsia"/>
          <w:sz w:val="24"/>
          <w:szCs w:val="24"/>
        </w:rPr>
      </w:pPr>
      <w:r>
        <w:rPr>
          <w:rFonts w:hint="eastAsia" w:ascii="Times New Roman" w:hAnsi="Times New Roman" w:eastAsia="宋体" w:cs="Times New Roman"/>
          <w:sz w:val="24"/>
          <w:szCs w:val="24"/>
        </w:rPr>
        <w:t>当激光器处于稳态时，系统相位不在发生变化，</w:t>
      </w:r>
      <w:r>
        <w:rPr>
          <w:rFonts w:hint="eastAsia" w:cs="Times New Roman" w:asciiTheme="minorEastAsia" w:hAnsiTheme="minorEastAsia"/>
          <w:sz w:val="24"/>
          <w:szCs w:val="24"/>
        </w:rPr>
        <w:t>即</w:t>
      </w:r>
      <w:r>
        <w:rPr>
          <w:rFonts w:cs="Times New Roman" w:asciiTheme="minorEastAsia" w:hAnsiTheme="minorEastAsia"/>
          <w:position w:val="-10"/>
          <w:sz w:val="24"/>
          <w:szCs w:val="24"/>
        </w:rPr>
        <w:object>
          <v:shape id="_x0000_i1076" o:spt="75" type="#_x0000_t75" style="height:17.25pt;width:37.5pt;" o:ole="t" filled="f" o:preferrelative="t" stroked="f" coordsize="21600,21600">
            <v:path/>
            <v:fill on="f" focussize="0,0"/>
            <v:stroke on="f" joinstyle="miter"/>
            <v:imagedata r:id="rId121" o:title=""/>
            <o:lock v:ext="edit" aspectratio="t"/>
            <w10:wrap type="none"/>
            <w10:anchorlock/>
          </v:shape>
          <o:OLEObject Type="Embed" ProgID="Equation.DSMT4" ShapeID="_x0000_i1076" DrawAspect="Content" ObjectID="_1468075776" r:id="rId120">
            <o:LockedField>false</o:LockedField>
          </o:OLEObject>
        </w:object>
      </w:r>
      <w:r>
        <w:rPr>
          <w:rFonts w:hint="eastAsia" w:cs="Times New Roman" w:asciiTheme="minorEastAsia" w:hAnsiTheme="minorEastAsia"/>
          <w:sz w:val="24"/>
          <w:szCs w:val="24"/>
        </w:rPr>
        <w:t>，此时出射激光角频率可表示为：</w:t>
      </w:r>
    </w:p>
    <w:p>
      <w:pPr>
        <w:spacing w:line="360" w:lineRule="auto"/>
        <w:jc w:val="right"/>
        <w:rPr>
          <w:rFonts w:ascii="Times New Roman" w:hAnsi="Times New Roman" w:cs="Times New Roman"/>
          <w:sz w:val="24"/>
          <w:szCs w:val="24"/>
        </w:rPr>
      </w:pPr>
      <w:r>
        <w:rPr>
          <w:rFonts w:ascii="Times New Roman" w:hAnsi="Times New Roman" w:eastAsia="宋体" w:cs="Times New Roman"/>
          <w:position w:val="-24"/>
          <w:sz w:val="24"/>
          <w:szCs w:val="24"/>
        </w:rPr>
        <w:object>
          <v:shape id="_x0000_i1077" o:spt="75" type="#_x0000_t75" style="height:31.5pt;width:191.25pt;" o:ole="t" filled="f" o:preferrelative="t" stroked="f" coordsize="21600,21600">
            <v:path/>
            <v:fill on="f" focussize="0,0"/>
            <v:stroke on="f" joinstyle="miter"/>
            <v:imagedata r:id="rId123" o:title=""/>
            <o:lock v:ext="edit" aspectratio="t"/>
            <w10:wrap type="none"/>
            <w10:anchorlock/>
          </v:shape>
          <o:OLEObject Type="Embed" ProgID="Equation.DSMT4" ShapeID="_x0000_i1077" DrawAspect="Content" ObjectID="_1468075777" r:id="rId122">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(2-20)</w:t>
      </w:r>
    </w:p>
    <w:p>
      <w:pPr>
        <w:snapToGrid w:val="0"/>
        <w:rPr>
          <w:rFonts w:ascii="Times New Roman" w:hAnsi="Times New Roman" w:cs="Times New Roman"/>
          <w:sz w:val="24"/>
          <w:szCs w:val="24"/>
        </w:rPr>
      </w:pPr>
      <w:r>
        <w:rPr>
          <w:rFonts w:ascii="Times New Roman" w:hAnsi="Times New Roman" w:cs="Times New Roman"/>
          <w:position w:val="-30"/>
          <w:sz w:val="24"/>
          <w:szCs w:val="24"/>
        </w:rPr>
        <w:object>
          <v:shape id="_x0000_i1078" o:spt="75" type="#_x0000_t75" style="height:34.5pt;width:81.75pt;" o:ole="t" filled="f" o:preferrelative="t" stroked="f" coordsize="21600,21600">
            <v:path/>
            <v:fill on="f" focussize="0,0"/>
            <v:stroke on="f" joinstyle="miter"/>
            <v:imagedata r:id="rId125" o:title=""/>
            <o:lock v:ext="edit" aspectratio="t"/>
            <w10:wrap type="none"/>
            <w10:anchorlock/>
          </v:shape>
          <o:OLEObject Type="Embed" ProgID="Equation.DSMT4" ShapeID="_x0000_i1078" DrawAspect="Content" ObjectID="_1468075778" r:id="rId124">
            <o:LockedField>false</o:LockedField>
          </o:OLEObject>
        </w:object>
      </w:r>
      <w:r>
        <w:rPr>
          <w:rFonts w:hint="eastAsia" w:ascii="Times New Roman" w:hAnsi="Times New Roman" w:cs="Times New Roman"/>
          <w:sz w:val="24"/>
          <w:szCs w:val="24"/>
        </w:rPr>
        <w:t>为文献</w:t>
      </w:r>
      <w:r>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w:instrText>
      </w:r>
      <w:r>
        <w:rPr>
          <w:rFonts w:hint="eastAsia" w:ascii="Times New Roman" w:hAnsi="Times New Roman" w:cs="Times New Roman"/>
          <w:sz w:val="24"/>
          <w:szCs w:val="24"/>
          <w:vertAlign w:val="superscript"/>
        </w:rPr>
        <w:instrText xml:space="preserve">REF _Ref69648110 \r \h</w:instrText>
      </w:r>
      <w:r>
        <w:rPr>
          <w:rFonts w:ascii="Times New Roman" w:hAnsi="Times New Roman" w:cs="Times New Roman"/>
          <w:sz w:val="24"/>
          <w:szCs w:val="24"/>
          <w:vertAlign w:val="superscript"/>
        </w:rPr>
        <w:instrText xml:space="preserve">  \* MERGEFORMAT </w:instrText>
      </w:r>
      <w:r>
        <w:rPr>
          <w:rFonts w:ascii="Times New Roman" w:hAnsi="Times New Roman" w:cs="Times New Roman"/>
          <w:sz w:val="24"/>
          <w:szCs w:val="24"/>
          <w:vertAlign w:val="superscript"/>
        </w:rPr>
        <w:fldChar w:fldCharType="separate"/>
      </w:r>
      <w:r>
        <w:rPr>
          <w:rFonts w:ascii="Times New Roman" w:hAnsi="Times New Roman" w:cs="Times New Roman"/>
          <w:sz w:val="24"/>
          <w:szCs w:val="24"/>
          <w:vertAlign w:val="superscript"/>
        </w:rPr>
        <w:t>[4]</w:t>
      </w:r>
      <w:r>
        <w:rPr>
          <w:rFonts w:ascii="Times New Roman" w:hAnsi="Times New Roman" w:cs="Times New Roman"/>
          <w:sz w:val="24"/>
          <w:szCs w:val="24"/>
          <w:vertAlign w:val="superscript"/>
        </w:rPr>
        <w:fldChar w:fldCharType="end"/>
      </w:r>
      <w:r>
        <w:rPr>
          <w:rFonts w:hint="eastAsia" w:ascii="Times New Roman" w:hAnsi="Times New Roman" w:cs="Times New Roman"/>
          <w:sz w:val="24"/>
          <w:szCs w:val="24"/>
        </w:rPr>
        <w:t>中首次</w:t>
      </w:r>
      <w:r>
        <w:rPr>
          <w:rFonts w:ascii="Times New Roman" w:hAnsi="Times New Roman" w:cs="Times New Roman"/>
          <w:sz w:val="24"/>
          <w:szCs w:val="24"/>
        </w:rPr>
        <w:t>定义</w:t>
      </w:r>
      <w:r>
        <w:rPr>
          <w:rFonts w:hint="eastAsia" w:ascii="Times New Roman" w:hAnsi="Times New Roman" w:cs="Times New Roman"/>
          <w:sz w:val="24"/>
          <w:szCs w:val="24"/>
        </w:rPr>
        <w:t>的</w:t>
      </w:r>
      <w:r>
        <w:rPr>
          <w:rFonts w:ascii="Times New Roman" w:hAnsi="Times New Roman" w:cs="Times New Roman"/>
          <w:sz w:val="24"/>
          <w:szCs w:val="24"/>
        </w:rPr>
        <w:t>反馈强度因子，</w:t>
      </w:r>
      <w:r>
        <w:rPr>
          <w:rFonts w:hint="eastAsia" w:ascii="Times New Roman" w:hAnsi="Times New Roman" w:cs="Times New Roman"/>
          <w:sz w:val="24"/>
          <w:szCs w:val="24"/>
        </w:rPr>
        <w:t>是一个尤为重要的系统参数。</w:t>
      </w:r>
      <w:r>
        <w:rPr>
          <w:rFonts w:ascii="Times New Roman" w:hAnsi="Times New Roman" w:cs="Times New Roman"/>
          <w:sz w:val="24"/>
          <w:szCs w:val="24"/>
        </w:rPr>
        <w:t>其中，</w:t>
      </w:r>
      <w:r>
        <w:rPr>
          <w:rFonts w:ascii="Times New Roman" w:hAnsi="Times New Roman" w:cs="Times New Roman"/>
          <w:position w:val="-24"/>
          <w:sz w:val="24"/>
          <w:szCs w:val="24"/>
        </w:rPr>
        <w:object>
          <v:shape id="_x0000_i1079" o:spt="75" type="#_x0000_t75" style="height:32.25pt;width:42pt;" o:ole="t" filled="f" o:preferrelative="t" stroked="f" coordsize="21600,21600">
            <v:path/>
            <v:fill on="f" focussize="0,0"/>
            <v:stroke on="f" joinstyle="miter"/>
            <v:imagedata r:id="rId127" o:title=""/>
            <o:lock v:ext="edit" aspectratio="t"/>
            <w10:wrap type="none"/>
            <w10:anchorlock/>
          </v:shape>
          <o:OLEObject Type="Embed" ProgID="Equation.DSMT4" ShapeID="_x0000_i1079" DrawAspect="Content" ObjectID="_1468075779" r:id="rId126">
            <o:LockedField>false</o:LockedField>
          </o:OLEObject>
        </w:object>
      </w:r>
      <w:r>
        <w:rPr>
          <w:rFonts w:hint="eastAsia" w:ascii="Times New Roman" w:hAnsi="Times New Roman" w:cs="Times New Roman"/>
          <w:sz w:val="24"/>
          <w:szCs w:val="24"/>
        </w:rPr>
        <w:t>表示激光在系统外腔中往返一周所需的时间，而</w:t>
      </w:r>
      <w:r>
        <w:rPr>
          <w:rFonts w:ascii="Times New Roman" w:hAnsi="Times New Roman" w:cs="Times New Roman"/>
          <w:position w:val="-24"/>
          <w:sz w:val="24"/>
          <w:szCs w:val="24"/>
        </w:rPr>
        <w:object>
          <v:shape id="_x0000_i1080" o:spt="75" type="#_x0000_t75" style="height:32.25pt;width:47.25pt;" o:ole="t" filled="f" o:preferrelative="t" stroked="f" coordsize="21600,21600">
            <v:path/>
            <v:fill on="f" focussize="0,0"/>
            <v:stroke on="f" joinstyle="miter"/>
            <v:imagedata r:id="rId129" o:title=""/>
            <o:lock v:ext="edit" aspectratio="t"/>
            <w10:wrap type="none"/>
            <w10:anchorlock/>
          </v:shape>
          <o:OLEObject Type="Embed" ProgID="Equation.DSMT4" ShapeID="_x0000_i1080" DrawAspect="Content" ObjectID="_1468075780" r:id="rId128">
            <o:LockedField>false</o:LockedField>
          </o:OLEObject>
        </w:object>
      </w:r>
      <w:r>
        <w:rPr>
          <w:rFonts w:hint="eastAsia" w:ascii="Times New Roman" w:hAnsi="Times New Roman" w:cs="Times New Roman"/>
          <w:sz w:val="24"/>
          <w:szCs w:val="24"/>
        </w:rPr>
        <w:t>则</w:t>
      </w:r>
      <w:r>
        <w:rPr>
          <w:rFonts w:ascii="Times New Roman" w:hAnsi="Times New Roman" w:cs="Times New Roman"/>
          <w:sz w:val="24"/>
          <w:szCs w:val="24"/>
        </w:rPr>
        <w:t>表示</w:t>
      </w:r>
      <w:r>
        <w:rPr>
          <w:rFonts w:hint="eastAsia" w:ascii="Times New Roman" w:hAnsi="Times New Roman" w:cs="Times New Roman"/>
          <w:sz w:val="24"/>
          <w:szCs w:val="24"/>
        </w:rPr>
        <w:t>激</w:t>
      </w:r>
      <w:r>
        <w:rPr>
          <w:rFonts w:ascii="Times New Roman" w:hAnsi="Times New Roman" w:cs="Times New Roman"/>
          <w:sz w:val="24"/>
          <w:szCs w:val="24"/>
        </w:rPr>
        <w:t>光在</w:t>
      </w:r>
      <w:r>
        <w:rPr>
          <w:rFonts w:hint="eastAsia" w:ascii="Times New Roman" w:hAnsi="Times New Roman" w:cs="Times New Roman"/>
          <w:sz w:val="24"/>
          <w:szCs w:val="24"/>
        </w:rPr>
        <w:t>激光器</w:t>
      </w:r>
      <w:r>
        <w:rPr>
          <w:rFonts w:ascii="Times New Roman" w:hAnsi="Times New Roman" w:cs="Times New Roman"/>
          <w:sz w:val="24"/>
          <w:szCs w:val="24"/>
        </w:rPr>
        <w:t>谐振腔内往返一周</w:t>
      </w:r>
      <w:r>
        <w:rPr>
          <w:rFonts w:hint="eastAsia" w:ascii="Times New Roman" w:hAnsi="Times New Roman" w:cs="Times New Roman"/>
          <w:sz w:val="24"/>
          <w:szCs w:val="24"/>
        </w:rPr>
        <w:t>所需</w:t>
      </w:r>
      <w:r>
        <w:rPr>
          <w:rFonts w:ascii="Times New Roman" w:hAnsi="Times New Roman" w:cs="Times New Roman"/>
          <w:sz w:val="24"/>
          <w:szCs w:val="24"/>
        </w:rPr>
        <w:t>的时间</w:t>
      </w:r>
      <w:r>
        <w:rPr>
          <w:rFonts w:hint="eastAsia" w:ascii="Times New Roman" w:hAnsi="Times New Roman" w:cs="Times New Roman"/>
          <w:sz w:val="24"/>
          <w:szCs w:val="24"/>
        </w:rPr>
        <w:t>，代入式(2-</w:t>
      </w:r>
      <w:r>
        <w:rPr>
          <w:rFonts w:ascii="Times New Roman" w:hAnsi="Times New Roman" w:cs="Times New Roman"/>
          <w:sz w:val="24"/>
          <w:szCs w:val="24"/>
        </w:rPr>
        <w:t>20</w:t>
      </w:r>
      <w:r>
        <w:rPr>
          <w:rFonts w:hint="eastAsia" w:ascii="Times New Roman" w:hAnsi="Times New Roman" w:cs="Times New Roman"/>
          <w:sz w:val="24"/>
          <w:szCs w:val="24"/>
        </w:rPr>
        <w:t>)可得：</w:t>
      </w:r>
    </w:p>
    <w:p>
      <w:pPr>
        <w:spacing w:line="360" w:lineRule="auto"/>
        <w:jc w:val="right"/>
        <w:rPr>
          <w:rFonts w:ascii="Times New Roman" w:hAnsi="Times New Roman" w:cs="Times New Roman"/>
          <w:sz w:val="24"/>
          <w:szCs w:val="24"/>
        </w:rPr>
      </w:pPr>
      <w:r>
        <w:rPr>
          <w:rFonts w:ascii="Times New Roman" w:hAnsi="Times New Roman" w:eastAsia="宋体" w:cs="Times New Roman"/>
          <w:position w:val="-30"/>
          <w:sz w:val="24"/>
          <w:szCs w:val="24"/>
        </w:rPr>
        <w:object>
          <v:shape id="_x0000_i1081" o:spt="75" type="#_x0000_t75" style="height:34.5pt;width:145.5pt;" o:ole="t" filled="f" o:preferrelative="t" stroked="f" coordsize="21600,21600">
            <v:path/>
            <v:fill on="f" focussize="0,0"/>
            <v:stroke on="f" joinstyle="miter"/>
            <v:imagedata r:id="rId131" o:title=""/>
            <o:lock v:ext="edit" aspectratio="t"/>
            <w10:wrap type="none"/>
            <w10:anchorlock/>
          </v:shape>
          <o:OLEObject Type="Embed" ProgID="Equation.DSMT4" ShapeID="_x0000_i1081" DrawAspect="Content" ObjectID="_1468075781" r:id="rId130">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(2-21)</w:t>
      </w:r>
    </w:p>
    <w:p>
      <w:pPr>
        <w:spacing w:line="360" w:lineRule="auto"/>
        <w:rPr>
          <w:rFonts w:ascii="Times New Roman" w:hAnsi="Times New Roman" w:eastAsia="宋体" w:cs="Times New Roman"/>
          <w:sz w:val="24"/>
          <w:szCs w:val="24"/>
        </w:rPr>
      </w:pPr>
      <w:r>
        <w:rPr>
          <w:rFonts w:hint="eastAsia" w:ascii="Times New Roman" w:hAnsi="Times New Roman" w:cs="Times New Roman"/>
          <w:sz w:val="24"/>
          <w:szCs w:val="24"/>
        </w:rPr>
        <w:t>为了简化计算，将相位、频率与角频率三者间存在的关系：</w:t>
      </w:r>
      <w:r>
        <w:rPr>
          <w:rFonts w:ascii="Times New Roman" w:hAnsi="Times New Roman" w:cs="Times New Roman"/>
          <w:position w:val="-12"/>
          <w:szCs w:val="24"/>
        </w:rPr>
        <w:object>
          <v:shape id="_x0000_i1082" o:spt="75" type="#_x0000_t75" style="height:18pt;width:89.25pt;" o:ole="t" filled="f" o:preferrelative="t" stroked="f" coordsize="21600,21600">
            <v:path/>
            <v:fill on="f" focussize="0,0"/>
            <v:stroke on="f" joinstyle="miter"/>
            <v:imagedata r:id="rId133" o:title=""/>
            <o:lock v:ext="edit" aspectratio="t"/>
            <w10:wrap type="none"/>
            <w10:anchorlock/>
          </v:shape>
          <o:OLEObject Type="Embed" ProgID="Equation.DSMT4" ShapeID="_x0000_i1082" DrawAspect="Content" ObjectID="_1468075782" r:id="rId132">
            <o:LockedField>false</o:LockedField>
          </o:OLEObject>
        </w:object>
      </w:r>
      <w:r>
        <w:rPr>
          <w:rFonts w:hint="eastAsia" w:cs="Times New Roman" w:asciiTheme="minorEastAsia" w:hAnsiTheme="minorEastAsia"/>
          <w:sz w:val="24"/>
          <w:szCs w:val="24"/>
        </w:rPr>
        <w:t>，</w:t>
      </w:r>
      <w:r>
        <w:rPr>
          <w:rFonts w:ascii="Times New Roman" w:hAnsi="Times New Roman" w:eastAsia="宋体" w:cs="Times New Roman"/>
          <w:position w:val="-12"/>
          <w:sz w:val="24"/>
          <w:szCs w:val="24"/>
        </w:rPr>
        <w:object>
          <v:shape id="_x0000_i1083" o:spt="75" type="#_x0000_t75" style="height:18pt;width:54pt;" o:ole="t" filled="f" o:preferrelative="t" stroked="f" coordsize="21600,21600">
            <v:path/>
            <v:fill on="f" focussize="0,0"/>
            <v:stroke on="f" joinstyle="miter"/>
            <v:imagedata r:id="rId135" o:title=""/>
            <o:lock v:ext="edit" aspectratio="t"/>
            <w10:wrap type="none"/>
            <w10:anchorlock/>
          </v:shape>
          <o:OLEObject Type="Embed" ProgID="Equation.DSMT4" ShapeID="_x0000_i1083" DrawAspect="Content" ObjectID="_1468075783" r:id="rId134">
            <o:LockedField>false</o:LockedField>
          </o:OLEObject>
        </w:object>
      </w:r>
      <w:r>
        <w:rPr>
          <w:rFonts w:hint="eastAsia" w:ascii="Times New Roman" w:hAnsi="Times New Roman" w:eastAsia="宋体" w:cs="Times New Roman"/>
          <w:sz w:val="24"/>
          <w:szCs w:val="24"/>
        </w:rPr>
        <w:t>，</w:t>
      </w:r>
      <w:r>
        <w:rPr>
          <w:rFonts w:hint="eastAsia" w:cs="Times New Roman" w:asciiTheme="minorEastAsia" w:hAnsiTheme="minorEastAsia"/>
          <w:sz w:val="24"/>
          <w:szCs w:val="24"/>
        </w:rPr>
        <w:t>代入上式可获得外部存在光反馈时系统的频率方程：</w:t>
      </w:r>
    </w:p>
    <w:p>
      <w:pPr>
        <w:spacing w:line="360" w:lineRule="auto"/>
        <w:jc w:val="right"/>
        <w:rPr>
          <w:rFonts w:ascii="Times New Roman" w:hAnsi="Times New Roman" w:cs="Times New Roman"/>
          <w:sz w:val="24"/>
          <w:szCs w:val="24"/>
        </w:rPr>
      </w:pPr>
      <w:r>
        <w:rPr>
          <w:rFonts w:ascii="Times New Roman" w:hAnsi="Times New Roman" w:eastAsia="宋体" w:cs="Times New Roman"/>
          <w:position w:val="-30"/>
          <w:sz w:val="24"/>
          <w:szCs w:val="24"/>
        </w:rPr>
        <w:object>
          <v:shape id="_x0000_i1084" o:spt="75" type="#_x0000_t75" style="height:34.5pt;width:172.5pt;" o:ole="t" filled="f" o:preferrelative="t" stroked="f" coordsize="21600,21600">
            <v:path/>
            <v:fill on="f" focussize="0,0"/>
            <v:stroke on="f" joinstyle="miter"/>
            <v:imagedata r:id="rId137" o:title=""/>
            <o:lock v:ext="edit" aspectratio="t"/>
            <w10:wrap type="none"/>
            <w10:anchorlock/>
          </v:shape>
          <o:OLEObject Type="Embed" ProgID="Equation.DSMT4" ShapeID="_x0000_i1084" DrawAspect="Content" ObjectID="_1468075784" r:id="rId136">
            <o:LockedField>false</o:LockedField>
          </o:OLEObject>
        </w:object>
      </w:r>
      <w:r>
        <w:rPr>
          <w:rFonts w:ascii="Times New Roman" w:hAnsi="Times New Roman" w:eastAsia="宋体" w:cs="Times New Roman"/>
          <w:sz w:val="24"/>
          <w:szCs w:val="24"/>
        </w:rPr>
        <w:t xml:space="preserve">             </w:t>
      </w:r>
      <w:r>
        <w:rPr>
          <w:rFonts w:ascii="Times New Roman" w:hAnsi="Times New Roman" w:eastAsia="宋体" w:cs="Times New Roman"/>
          <w:sz w:val="24"/>
          <w:szCs w:val="24"/>
        </w:rPr>
        <w:tab/>
      </w:r>
      <w:r>
        <w:rPr>
          <w:rFonts w:ascii="Times New Roman" w:hAnsi="Times New Roman" w:eastAsia="宋体" w:cs="Times New Roman"/>
          <w:sz w:val="24"/>
          <w:szCs w:val="24"/>
        </w:rPr>
        <w:t>(2-22)</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通常</w:t>
      </w:r>
      <w:r>
        <w:rPr>
          <w:rFonts w:ascii="Times New Roman" w:hAnsi="Times New Roman" w:cs="Times New Roman"/>
          <w:sz w:val="24"/>
          <w:szCs w:val="24"/>
        </w:rPr>
        <w:t>在半导体激光器中，激光器输出的光强</w:t>
      </w:r>
      <w:r>
        <w:rPr>
          <w:rFonts w:hint="eastAsia" w:ascii="Times New Roman" w:hAnsi="Times New Roman" w:cs="Times New Roman"/>
          <w:sz w:val="24"/>
          <w:szCs w:val="24"/>
        </w:rPr>
        <w:t>变化</w:t>
      </w:r>
      <w:r>
        <w:rPr>
          <w:rFonts w:ascii="Times New Roman" w:hAnsi="Times New Roman" w:cs="Times New Roman"/>
          <w:sz w:val="24"/>
          <w:szCs w:val="24"/>
        </w:rPr>
        <w:t>与</w:t>
      </w:r>
      <w:r>
        <w:rPr>
          <w:rFonts w:hint="eastAsia" w:ascii="Times New Roman" w:hAnsi="Times New Roman" w:cs="Times New Roman"/>
          <w:sz w:val="24"/>
          <w:szCs w:val="24"/>
        </w:rPr>
        <w:t>谐振</w:t>
      </w:r>
      <w:r>
        <w:rPr>
          <w:rFonts w:ascii="Times New Roman" w:hAnsi="Times New Roman" w:cs="Times New Roman"/>
          <w:sz w:val="24"/>
          <w:szCs w:val="24"/>
        </w:rPr>
        <w:t>腔内</w:t>
      </w:r>
      <w:r>
        <w:rPr>
          <w:rFonts w:hint="eastAsia" w:ascii="Times New Roman" w:hAnsi="Times New Roman" w:cs="Times New Roman"/>
          <w:sz w:val="24"/>
          <w:szCs w:val="24"/>
        </w:rPr>
        <w:t>的</w:t>
      </w:r>
      <w:r>
        <w:rPr>
          <w:rFonts w:ascii="Times New Roman" w:hAnsi="Times New Roman" w:cs="Times New Roman"/>
          <w:sz w:val="24"/>
          <w:szCs w:val="24"/>
        </w:rPr>
        <w:t>载流子</w:t>
      </w:r>
      <w:r>
        <w:rPr>
          <w:rFonts w:hint="eastAsia" w:ascii="Times New Roman" w:hAnsi="Times New Roman" w:cs="Times New Roman"/>
          <w:sz w:val="24"/>
          <w:szCs w:val="24"/>
        </w:rPr>
        <w:t>浓度</w:t>
      </w:r>
      <w:r>
        <w:rPr>
          <w:rFonts w:ascii="Times New Roman" w:hAnsi="Times New Roman" w:cs="Times New Roman"/>
          <w:sz w:val="24"/>
          <w:szCs w:val="24"/>
        </w:rPr>
        <w:t>成正比</w:t>
      </w:r>
      <w:r>
        <w:rPr>
          <w:rFonts w:hint="eastAsia" w:ascii="Times New Roman" w:hAnsi="Times New Roman" w:cs="Times New Roman"/>
          <w:sz w:val="24"/>
          <w:szCs w:val="24"/>
        </w:rPr>
        <w:t>关系</w:t>
      </w:r>
      <w:r>
        <w:rPr>
          <w:rFonts w:ascii="Times New Roman" w:hAnsi="Times New Roman" w:cs="Times New Roman"/>
          <w:sz w:val="24"/>
          <w:szCs w:val="24"/>
        </w:rPr>
        <w:t>，</w:t>
      </w:r>
      <w:r>
        <w:rPr>
          <w:rFonts w:hint="eastAsia" w:ascii="Times New Roman" w:hAnsi="Times New Roman" w:cs="Times New Roman"/>
          <w:sz w:val="24"/>
          <w:szCs w:val="24"/>
        </w:rPr>
        <w:t>而</w:t>
      </w:r>
      <w:r>
        <w:rPr>
          <w:rFonts w:ascii="Times New Roman" w:hAnsi="Times New Roman" w:cs="Times New Roman"/>
          <w:sz w:val="24"/>
          <w:szCs w:val="24"/>
        </w:rPr>
        <w:t>载流子</w:t>
      </w:r>
      <w:r>
        <w:rPr>
          <w:rFonts w:hint="eastAsia" w:ascii="Times New Roman" w:hAnsi="Times New Roman" w:cs="Times New Roman"/>
          <w:sz w:val="24"/>
          <w:szCs w:val="24"/>
        </w:rPr>
        <w:t>浓度</w:t>
      </w:r>
      <w:r>
        <w:rPr>
          <w:rFonts w:ascii="Times New Roman" w:hAnsi="Times New Roman" w:cs="Times New Roman"/>
          <w:sz w:val="24"/>
          <w:szCs w:val="24"/>
        </w:rPr>
        <w:t>的变化又</w:t>
      </w:r>
      <w:r>
        <w:rPr>
          <w:rFonts w:hint="eastAsia" w:ascii="Times New Roman" w:hAnsi="Times New Roman" w:cs="Times New Roman"/>
          <w:sz w:val="24"/>
          <w:szCs w:val="24"/>
        </w:rPr>
        <w:t>正比于激光</w:t>
      </w:r>
      <w:r>
        <w:rPr>
          <w:rFonts w:ascii="Times New Roman" w:hAnsi="Times New Roman" w:cs="Times New Roman"/>
          <w:sz w:val="24"/>
          <w:szCs w:val="24"/>
        </w:rPr>
        <w:t>阈值增益</w:t>
      </w:r>
      <w:r>
        <w:rPr>
          <w:rFonts w:hint="eastAsia" w:ascii="Times New Roman" w:hAnsi="Times New Roman" w:cs="Times New Roman"/>
          <w:sz w:val="24"/>
          <w:szCs w:val="24"/>
        </w:rPr>
        <w:t>，因此可推出激光自混合干涉系统的输出光功率为：</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position w:val="-12"/>
          <w:sz w:val="24"/>
          <w:szCs w:val="24"/>
        </w:rPr>
        <w:object>
          <v:shape id="_x0000_i1085" o:spt="75" type="#_x0000_t75" style="height:19.5pt;width:78pt;" o:ole="t" filled="f" o:preferrelative="t" stroked="f" coordsize="21600,21600">
            <v:path/>
            <v:fill on="f" focussize="0,0"/>
            <v:stroke on="f" joinstyle="miter"/>
            <v:imagedata r:id="rId139" o:title=""/>
            <o:lock v:ext="edit" aspectratio="t"/>
            <w10:wrap type="none"/>
            <w10:anchorlock/>
          </v:shape>
          <o:OLEObject Type="Embed" ProgID="Equation.DSMT4" ShapeID="_x0000_i1085" DrawAspect="Content" ObjectID="_1468075785" r:id="rId138">
            <o:LockedField>false</o:LockedField>
          </o:OLEObject>
        </w:object>
      </w:r>
      <w:r>
        <w:rPr>
          <w:rFonts w:ascii="Times New Roman" w:hAnsi="Times New Roman" w:cs="Times New Roman"/>
          <w:sz w:val="24"/>
          <w:szCs w:val="24"/>
        </w:rPr>
        <w:t xml:space="preserve">                     (2-23)</w:t>
      </w:r>
    </w:p>
    <w:p>
      <w:pPr>
        <w:spacing w:line="360" w:lineRule="auto"/>
        <w:rPr>
          <w:rFonts w:ascii="Times New Roman" w:hAnsi="Times New Roman" w:cs="Times New Roman"/>
          <w:sz w:val="24"/>
          <w:szCs w:val="24"/>
        </w:rPr>
      </w:pPr>
      <w:r>
        <w:rPr>
          <w:rFonts w:hint="eastAsia" w:ascii="Times New Roman" w:hAnsi="Times New Roman" w:cs="Times New Roman"/>
          <w:sz w:val="24"/>
          <w:szCs w:val="24"/>
        </w:rPr>
        <w:t>其中</w:t>
      </w:r>
      <w:r>
        <w:rPr>
          <w:rFonts w:ascii="Times New Roman" w:hAnsi="Times New Roman" w:cs="Times New Roman"/>
          <w:i/>
          <w:sz w:val="24"/>
          <w:szCs w:val="24"/>
        </w:rPr>
        <w:t>k</w:t>
      </w:r>
      <w:r>
        <w:rPr>
          <w:rFonts w:hint="eastAsia" w:ascii="Times New Roman" w:hAnsi="Times New Roman" w:cs="Times New Roman"/>
          <w:sz w:val="24"/>
          <w:szCs w:val="24"/>
        </w:rPr>
        <w:t>表示常数，</w:t>
      </w:r>
      <w:r>
        <w:rPr>
          <w:rFonts w:ascii="Times New Roman" w:hAnsi="Times New Roman" w:cs="Times New Roman"/>
          <w:position w:val="-12"/>
          <w:sz w:val="24"/>
          <w:szCs w:val="24"/>
        </w:rPr>
        <w:object>
          <v:shape id="_x0000_i1086" o:spt="75" type="#_x0000_t75" style="height:19.5pt;width:10.5pt;" o:ole="t" filled="f" o:preferrelative="t" stroked="f" coordsize="21600,21600">
            <v:path/>
            <v:fill on="f" focussize="0,0"/>
            <v:stroke on="f" joinstyle="miter"/>
            <v:imagedata r:id="rId141" o:title=""/>
            <o:lock v:ext="edit" aspectratio="t"/>
            <w10:wrap type="none"/>
            <w10:anchorlock/>
          </v:shape>
          <o:OLEObject Type="Embed" ProgID="Equation.DSMT4" ShapeID="_x0000_i1086" DrawAspect="Content" ObjectID="_1468075786" r:id="rId140">
            <o:LockedField>false</o:LockedField>
          </o:OLEObject>
        </w:object>
      </w:r>
      <w:r>
        <w:rPr>
          <w:rFonts w:hint="eastAsia" w:ascii="Times New Roman" w:hAnsi="Times New Roman" w:cs="Times New Roman"/>
          <w:sz w:val="24"/>
          <w:szCs w:val="24"/>
        </w:rPr>
        <w:t>表示系统无光反馈的输出光</w:t>
      </w:r>
      <w:r>
        <w:rPr>
          <w:rFonts w:ascii="Times New Roman" w:hAnsi="Times New Roman" w:cs="Times New Roman"/>
          <w:sz w:val="24"/>
          <w:szCs w:val="24"/>
        </w:rPr>
        <w:t>功率</w:t>
      </w:r>
      <w:r>
        <w:rPr>
          <w:rFonts w:hint="eastAsia" w:ascii="Times New Roman" w:hAnsi="Times New Roman" w:cs="Times New Roman"/>
          <w:sz w:val="24"/>
          <w:szCs w:val="24"/>
        </w:rPr>
        <w:t>。由式(2-</w:t>
      </w:r>
      <w:r>
        <w:rPr>
          <w:rFonts w:ascii="Times New Roman" w:hAnsi="Times New Roman" w:cs="Times New Roman"/>
          <w:sz w:val="24"/>
          <w:szCs w:val="24"/>
        </w:rPr>
        <w:t>14</w:t>
      </w:r>
      <w:r>
        <w:rPr>
          <w:rFonts w:hint="eastAsia" w:ascii="Times New Roman" w:hAnsi="Times New Roman" w:cs="Times New Roman"/>
          <w:sz w:val="24"/>
          <w:szCs w:val="24"/>
        </w:rPr>
        <w:t>)可知，光反馈相位会引起系统激光阈值增益的变化，因此系统的输出光功率又可表示为：</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12"/>
          <w:sz w:val="24"/>
          <w:szCs w:val="24"/>
        </w:rPr>
        <w:object>
          <v:shape id="_x0000_i1087" o:spt="75" type="#_x0000_t75" style="height:19.5pt;width:98.25pt;" o:ole="t" filled="f" o:preferrelative="t" stroked="f" coordsize="21600,21600">
            <v:path/>
            <v:fill on="f" focussize="0,0"/>
            <v:stroke on="f" joinstyle="miter"/>
            <v:imagedata r:id="rId143" o:title=""/>
            <o:lock v:ext="edit" aspectratio="t"/>
            <w10:wrap type="none"/>
            <w10:anchorlock/>
          </v:shape>
          <o:OLEObject Type="Embed" ProgID="Equation.DSMT4" ShapeID="_x0000_i1087" DrawAspect="Content" ObjectID="_1468075787" r:id="rId142">
            <o:LockedField>false</o:LockedField>
          </o:OLEObject>
        </w:object>
      </w:r>
      <w:r>
        <w:rPr>
          <w:rFonts w:ascii="Times New Roman" w:hAnsi="Times New Roman" w:cs="Times New Roman"/>
          <w:sz w:val="24"/>
          <w:szCs w:val="24"/>
        </w:rPr>
        <w:t xml:space="preserve">                     (2-24)</w:t>
      </w:r>
    </w:p>
    <w:p>
      <w:pPr>
        <w:spacing w:line="360" w:lineRule="auto"/>
        <w:rPr>
          <w:rFonts w:ascii="Times New Roman" w:hAnsi="Times New Roman" w:cs="Times New Roman"/>
          <w:sz w:val="24"/>
          <w:szCs w:val="24"/>
        </w:rPr>
      </w:pPr>
      <w:r>
        <w:rPr>
          <w:rFonts w:ascii="Times New Roman" w:hAnsi="Times New Roman" w:cs="Times New Roman"/>
          <w:sz w:val="24"/>
          <w:szCs w:val="24"/>
        </w:rPr>
        <w:t>式中，m为</w:t>
      </w:r>
      <w:r>
        <w:rPr>
          <w:rFonts w:hint="eastAsia" w:ascii="Times New Roman" w:hAnsi="Times New Roman" w:cs="Times New Roman"/>
          <w:sz w:val="24"/>
          <w:szCs w:val="24"/>
        </w:rPr>
        <w:t>自混合干涉信号的条纹对比度，也称为</w:t>
      </w:r>
      <w:r>
        <w:rPr>
          <w:rFonts w:ascii="Times New Roman" w:hAnsi="Times New Roman" w:cs="Times New Roman"/>
          <w:sz w:val="24"/>
          <w:szCs w:val="24"/>
        </w:rPr>
        <w:t>调制系数。</w:t>
      </w:r>
    </w:p>
    <w:p>
      <w:pPr>
        <w:pStyle w:val="50"/>
        <w:rPr>
          <w:sz w:val="28"/>
          <w:szCs w:val="28"/>
        </w:rPr>
      </w:pPr>
      <w:bookmarkStart w:id="104" w:name="_Toc69564490"/>
      <w:bookmarkStart w:id="105" w:name="_Toc69843221"/>
      <w:bookmarkStart w:id="106" w:name="_Toc70085201"/>
      <w:bookmarkStart w:id="107" w:name="_Toc70084387"/>
      <w:bookmarkStart w:id="108" w:name="_Toc37183282"/>
      <w:bookmarkStart w:id="109" w:name="_Toc69843260"/>
      <w:r>
        <w:rPr>
          <w:bCs/>
        </w:rPr>
        <w:t>2.1</w:t>
      </w:r>
      <w:r>
        <w:t xml:space="preserve">.2 </w:t>
      </w:r>
      <w:r>
        <w:rPr>
          <w:rFonts w:hint="eastAsia"/>
        </w:rPr>
        <w:t>数学模型的建立</w:t>
      </w:r>
      <w:bookmarkEnd w:id="104"/>
      <w:bookmarkEnd w:id="105"/>
      <w:bookmarkEnd w:id="106"/>
      <w:bookmarkEnd w:id="107"/>
      <w:bookmarkEnd w:id="108"/>
      <w:bookmarkEnd w:id="109"/>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在上一小节中，基于三镜腔模型，对有无光反馈情况进行了系统的数学推导及分析，研究总结了激光自混合干涉系统的一些输出特性，并建立了相应的数学模型表征这些物理特性。综上所述，为了便于研究，激光自混合干涉可用以下三个数学方程进行描述：</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12"/>
          <w:sz w:val="24"/>
          <w:szCs w:val="24"/>
        </w:rPr>
        <w:object>
          <v:shape id="_x0000_i1088" o:spt="75" type="#_x0000_t75" style="height:19.5pt;width:142.5pt;" o:ole="t" filled="f" o:preferrelative="t" stroked="f" coordsize="21600,21600">
            <v:path/>
            <v:fill on="f" focussize="0,0"/>
            <v:stroke on="f" joinstyle="miter"/>
            <v:imagedata r:id="rId145" o:title=""/>
            <o:lock v:ext="edit" aspectratio="t"/>
            <w10:wrap type="none"/>
            <w10:anchorlock/>
          </v:shape>
          <o:OLEObject Type="Embed" ProgID="Equation.DSMT4" ShapeID="_x0000_i1088" DrawAspect="Content" ObjectID="_1468075788" r:id="rId144">
            <o:LockedField>false</o:LockedField>
          </o:OLEObject>
        </w:object>
      </w:r>
      <w:r>
        <w:rPr>
          <w:rFonts w:ascii="Times New Roman" w:hAnsi="Times New Roman" w:cs="Times New Roman"/>
          <w:sz w:val="24"/>
          <w:szCs w:val="24"/>
        </w:rPr>
        <w:t xml:space="preserve">                     (2-25)</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position w:val="-12"/>
          <w:sz w:val="24"/>
          <w:szCs w:val="24"/>
        </w:rPr>
        <w:object>
          <v:shape id="_x0000_i1089" o:spt="75" type="#_x0000_t75" style="height:19.5pt;width:96pt;" o:ole="t" filled="f" o:preferrelative="t" stroked="f" coordsize="21600,21600">
            <v:path/>
            <v:fill on="f" focussize="0,0"/>
            <v:stroke on="f" joinstyle="miter"/>
            <v:imagedata r:id="rId147" o:title=""/>
            <o:lock v:ext="edit" aspectratio="t"/>
            <w10:wrap type="none"/>
            <w10:anchorlock/>
          </v:shape>
          <o:OLEObject Type="Embed" ProgID="Equation.DSMT4" ShapeID="_x0000_i1089" DrawAspect="Content" ObjectID="_1468075789" r:id="rId146">
            <o:LockedField>false</o:LockedField>
          </o:OLEObject>
        </w:object>
      </w:r>
      <w:r>
        <w:rPr>
          <w:rFonts w:ascii="Times New Roman" w:hAnsi="Times New Roman" w:cs="Times New Roman"/>
          <w:sz w:val="24"/>
          <w:szCs w:val="24"/>
        </w:rPr>
        <w:t xml:space="preserve">                        (2-26)</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position w:val="-12"/>
          <w:sz w:val="24"/>
          <w:szCs w:val="24"/>
        </w:rPr>
        <w:object>
          <v:shape id="_x0000_i1090" o:spt="75" type="#_x0000_t75" style="height:19.5pt;width:81pt;" o:ole="t" filled="f" o:preferrelative="t" stroked="f" coordsize="21600,21600">
            <v:path/>
            <v:fill on="f" focussize="0,0"/>
            <v:stroke on="f" joinstyle="miter"/>
            <v:imagedata r:id="rId149" o:title=""/>
            <o:lock v:ext="edit" aspectratio="t"/>
            <w10:wrap type="none"/>
            <w10:anchorlock/>
          </v:shape>
          <o:OLEObject Type="Embed" ProgID="Equation.DSMT4" ShapeID="_x0000_i1090" DrawAspect="Content" ObjectID="_1468075790" r:id="rId148">
            <o:LockedField>false</o:LockedField>
          </o:OLEObject>
        </w:object>
      </w:r>
      <w:r>
        <w:rPr>
          <w:rFonts w:ascii="Times New Roman" w:hAnsi="Times New Roman" w:cs="Times New Roman"/>
          <w:sz w:val="24"/>
          <w:szCs w:val="24"/>
        </w:rPr>
        <w:t xml:space="preserve">                         (2-27)</w:t>
      </w:r>
    </w:p>
    <w:p>
      <w:pPr>
        <w:spacing w:line="360" w:lineRule="auto"/>
        <w:rPr>
          <w:rFonts w:ascii="Times New Roman" w:hAnsi="Times New Roman" w:cs="Times New Roman"/>
          <w:sz w:val="24"/>
          <w:szCs w:val="24"/>
        </w:rPr>
      </w:pPr>
      <w:r>
        <w:rPr>
          <w:rFonts w:ascii="Times New Roman" w:hAnsi="Times New Roman" w:cs="Times New Roman"/>
          <w:sz w:val="24"/>
          <w:szCs w:val="24"/>
        </w:rPr>
        <w:t>其中</w:t>
      </w:r>
      <w:r>
        <w:rPr>
          <w:rFonts w:hint="eastAsia" w:ascii="Times New Roman" w:hAnsi="Times New Roman" w:cs="Times New Roman"/>
          <w:sz w:val="24"/>
          <w:szCs w:val="24"/>
        </w:rPr>
        <w:t>由激光角频率方程式(2-</w:t>
      </w:r>
      <w:r>
        <w:rPr>
          <w:rFonts w:ascii="Times New Roman" w:hAnsi="Times New Roman" w:cs="Times New Roman"/>
          <w:sz w:val="24"/>
          <w:szCs w:val="24"/>
        </w:rPr>
        <w:t>21</w:t>
      </w:r>
      <w:r>
        <w:rPr>
          <w:rFonts w:hint="eastAsia" w:ascii="Times New Roman" w:hAnsi="Times New Roman" w:cs="Times New Roman"/>
          <w:sz w:val="24"/>
          <w:szCs w:val="24"/>
        </w:rPr>
        <w:t>)推出的式(2-</w:t>
      </w:r>
      <w:r>
        <w:rPr>
          <w:rFonts w:ascii="Times New Roman" w:hAnsi="Times New Roman" w:cs="Times New Roman"/>
          <w:sz w:val="24"/>
          <w:szCs w:val="24"/>
        </w:rPr>
        <w:t>25</w:t>
      </w:r>
      <w:r>
        <w:rPr>
          <w:rFonts w:hint="eastAsia" w:ascii="Times New Roman" w:hAnsi="Times New Roman" w:cs="Times New Roman"/>
          <w:sz w:val="24"/>
          <w:szCs w:val="24"/>
        </w:rPr>
        <w:t>)表示为激光自混合干涉系统的相位方程，</w:t>
      </w:r>
      <w:r>
        <w:rPr>
          <w:rFonts w:ascii="Times New Roman" w:hAnsi="Times New Roman" w:cs="Times New Roman"/>
          <w:position w:val="-12"/>
          <w:szCs w:val="24"/>
        </w:rPr>
        <w:object>
          <v:shape id="_x0000_i1091" o:spt="75" type="#_x0000_t75" style="height:18pt;width:13.5pt;" o:ole="t" filled="f" o:preferrelative="t" stroked="f" coordsize="21600,21600">
            <v:path/>
            <v:fill on="f" focussize="0,0"/>
            <v:stroke on="f" joinstyle="miter"/>
            <v:imagedata r:id="rId151" o:title=""/>
            <o:lock v:ext="edit" aspectratio="t"/>
            <w10:wrap type="none"/>
            <w10:anchorlock/>
          </v:shape>
          <o:OLEObject Type="Embed" ProgID="Equation.DSMT4" ShapeID="_x0000_i1091" DrawAspect="Content" ObjectID="_1468075791" r:id="rId150">
            <o:LockedField>false</o:LockedField>
          </o:OLEObject>
        </w:object>
      </w:r>
      <w:r>
        <w:rPr>
          <w:rFonts w:ascii="Times New Roman" w:hAnsi="Times New Roman" w:cs="Times New Roman"/>
          <w:sz w:val="24"/>
          <w:szCs w:val="24"/>
        </w:rPr>
        <w:t>和</w:t>
      </w:r>
      <w:r>
        <w:rPr>
          <w:rFonts w:ascii="Times New Roman" w:hAnsi="Times New Roman" w:cs="Times New Roman"/>
          <w:position w:val="-12"/>
          <w:szCs w:val="24"/>
        </w:rPr>
        <w:object>
          <v:shape id="_x0000_i1092" o:spt="75" type="#_x0000_t75" style="height:18pt;width:10.5pt;" o:ole="t" filled="f" o:preferrelative="t" stroked="f" coordsize="21600,21600">
            <v:path/>
            <v:fill on="f" focussize="0,0"/>
            <v:stroke on="f" joinstyle="miter"/>
            <v:imagedata r:id="rId153" o:title=""/>
            <o:lock v:ext="edit" aspectratio="t"/>
            <w10:wrap type="none"/>
            <w10:anchorlock/>
          </v:shape>
          <o:OLEObject Type="Embed" ProgID="Equation.DSMT4" ShapeID="_x0000_i1092" DrawAspect="Content" ObjectID="_1468075792" r:id="rId152">
            <o:LockedField>false</o:LockedField>
          </o:OLEObject>
        </w:object>
      </w:r>
      <w:r>
        <w:rPr>
          <w:rFonts w:ascii="Times New Roman" w:hAnsi="Times New Roman" w:cs="Times New Roman"/>
          <w:sz w:val="24"/>
          <w:szCs w:val="24"/>
        </w:rPr>
        <w:t>分别</w:t>
      </w:r>
      <w:r>
        <w:rPr>
          <w:rFonts w:hint="eastAsia" w:ascii="Times New Roman" w:hAnsi="Times New Roman" w:cs="Times New Roman"/>
          <w:sz w:val="24"/>
          <w:szCs w:val="24"/>
        </w:rPr>
        <w:t>表示系统</w:t>
      </w:r>
      <w:r>
        <w:rPr>
          <w:rFonts w:ascii="Times New Roman" w:hAnsi="Times New Roman" w:cs="Times New Roman"/>
          <w:sz w:val="24"/>
          <w:szCs w:val="24"/>
        </w:rPr>
        <w:t>存在</w:t>
      </w:r>
      <w:r>
        <w:rPr>
          <w:rFonts w:hint="eastAsia" w:ascii="Times New Roman" w:hAnsi="Times New Roman" w:cs="Times New Roman"/>
          <w:sz w:val="24"/>
          <w:szCs w:val="24"/>
        </w:rPr>
        <w:t>外部</w:t>
      </w:r>
      <w:r>
        <w:rPr>
          <w:rFonts w:ascii="Times New Roman" w:hAnsi="Times New Roman" w:cs="Times New Roman"/>
          <w:sz w:val="24"/>
          <w:szCs w:val="24"/>
        </w:rPr>
        <w:t>光反馈时和无光反馈时的</w:t>
      </w:r>
      <w:r>
        <w:rPr>
          <w:rFonts w:hint="eastAsia" w:ascii="Times New Roman" w:hAnsi="Times New Roman" w:cs="Times New Roman"/>
          <w:sz w:val="24"/>
          <w:szCs w:val="24"/>
        </w:rPr>
        <w:t>输出</w:t>
      </w:r>
      <w:r>
        <w:rPr>
          <w:rFonts w:ascii="Times New Roman" w:hAnsi="Times New Roman" w:cs="Times New Roman"/>
          <w:sz w:val="24"/>
          <w:szCs w:val="24"/>
        </w:rPr>
        <w:t>相位，</w:t>
      </w:r>
      <w:r>
        <w:rPr>
          <w:rFonts w:ascii="Times New Roman" w:hAnsi="Times New Roman" w:cs="Times New Roman"/>
          <w:i/>
          <w:sz w:val="24"/>
          <w:szCs w:val="24"/>
        </w:rPr>
        <w:t>α</w:t>
      </w:r>
      <w:r>
        <w:rPr>
          <w:rFonts w:hint="eastAsia" w:ascii="Times New Roman" w:hAnsi="Times New Roman" w:cs="Times New Roman"/>
          <w:sz w:val="24"/>
          <w:szCs w:val="24"/>
        </w:rPr>
        <w:t>表示半导体激光器的</w:t>
      </w:r>
      <w:r>
        <w:rPr>
          <w:rFonts w:ascii="Times New Roman" w:hAnsi="Times New Roman" w:cs="Times New Roman"/>
          <w:sz w:val="24"/>
          <w:szCs w:val="24"/>
        </w:rPr>
        <w:t>线宽展宽因子，</w:t>
      </w:r>
      <w:r>
        <w:rPr>
          <w:rFonts w:ascii="Times New Roman" w:hAnsi="Times New Roman" w:cs="Times New Roman"/>
          <w:i/>
          <w:sz w:val="24"/>
          <w:szCs w:val="24"/>
        </w:rPr>
        <w:t>C</w:t>
      </w:r>
      <w:r>
        <w:rPr>
          <w:rFonts w:ascii="Times New Roman" w:hAnsi="Times New Roman" w:cs="Times New Roman"/>
          <w:sz w:val="24"/>
          <w:szCs w:val="24"/>
        </w:rPr>
        <w:t>为光反馈强度</w:t>
      </w:r>
      <w:r>
        <w:rPr>
          <w:rFonts w:hint="eastAsia" w:ascii="Times New Roman" w:hAnsi="Times New Roman" w:cs="Times New Roman"/>
          <w:sz w:val="24"/>
          <w:szCs w:val="24"/>
        </w:rPr>
        <w:t>因子。式（2-</w:t>
      </w:r>
      <w:r>
        <w:rPr>
          <w:rFonts w:ascii="Times New Roman" w:hAnsi="Times New Roman" w:cs="Times New Roman"/>
          <w:sz w:val="24"/>
          <w:szCs w:val="24"/>
        </w:rPr>
        <w:t>26</w:t>
      </w:r>
      <w:r>
        <w:rPr>
          <w:rFonts w:hint="eastAsia" w:ascii="Times New Roman" w:hAnsi="Times New Roman" w:cs="Times New Roman"/>
          <w:sz w:val="24"/>
          <w:szCs w:val="24"/>
        </w:rPr>
        <w:t>）表示整个系统的功率方程，</w:t>
      </w:r>
      <w:r>
        <w:rPr>
          <w:rFonts w:ascii="Times New Roman" w:hAnsi="Times New Roman" w:cs="Times New Roman"/>
          <w:i/>
          <w:sz w:val="24"/>
          <w:szCs w:val="24"/>
        </w:rPr>
        <w:t>P</w:t>
      </w:r>
      <w:r>
        <w:rPr>
          <w:rFonts w:ascii="Times New Roman" w:hAnsi="Times New Roman" w:cs="Times New Roman"/>
          <w:sz w:val="24"/>
          <w:szCs w:val="24"/>
        </w:rPr>
        <w:t>和</w:t>
      </w:r>
      <w:r>
        <w:rPr>
          <w:rFonts w:ascii="Times New Roman" w:hAnsi="Times New Roman" w:cs="Times New Roman"/>
          <w:position w:val="-12"/>
          <w:sz w:val="24"/>
          <w:szCs w:val="24"/>
        </w:rPr>
        <w:object>
          <v:shape id="_x0000_i1093" o:spt="75" type="#_x0000_t75" style="height:19.5pt;width:10.5pt;" o:ole="t" filled="f" o:preferrelative="t" stroked="f" coordsize="21600,21600">
            <v:path/>
            <v:fill on="f" focussize="0,0"/>
            <v:stroke on="f" joinstyle="miter"/>
            <v:imagedata r:id="rId141" o:title=""/>
            <o:lock v:ext="edit" aspectratio="t"/>
            <w10:wrap type="none"/>
            <w10:anchorlock/>
          </v:shape>
          <o:OLEObject Type="Embed" ProgID="Equation.DSMT4" ShapeID="_x0000_i1093" DrawAspect="Content" ObjectID="_1468075793" r:id="rId154">
            <o:LockedField>false</o:LockedField>
          </o:OLEObject>
        </w:object>
      </w:r>
      <w:r>
        <w:rPr>
          <w:rFonts w:ascii="Times New Roman" w:hAnsi="Times New Roman" w:cs="Times New Roman"/>
          <w:sz w:val="24"/>
          <w:szCs w:val="24"/>
        </w:rPr>
        <w:t>分别</w:t>
      </w:r>
      <w:r>
        <w:rPr>
          <w:rFonts w:hint="eastAsia" w:ascii="Times New Roman" w:hAnsi="Times New Roman" w:cs="Times New Roman"/>
          <w:sz w:val="24"/>
          <w:szCs w:val="24"/>
        </w:rPr>
        <w:t>代表系统有无外部</w:t>
      </w:r>
      <w:r>
        <w:rPr>
          <w:rFonts w:ascii="Times New Roman" w:hAnsi="Times New Roman" w:cs="Times New Roman"/>
          <w:sz w:val="24"/>
          <w:szCs w:val="24"/>
        </w:rPr>
        <w:t>光反馈</w:t>
      </w:r>
      <w:r>
        <w:rPr>
          <w:rFonts w:hint="eastAsia" w:ascii="Times New Roman" w:hAnsi="Times New Roman" w:cs="Times New Roman"/>
          <w:sz w:val="24"/>
          <w:szCs w:val="24"/>
        </w:rPr>
        <w:t>时激光器的</w:t>
      </w:r>
      <w:r>
        <w:rPr>
          <w:rFonts w:ascii="Times New Roman" w:hAnsi="Times New Roman" w:cs="Times New Roman"/>
          <w:sz w:val="24"/>
          <w:szCs w:val="24"/>
        </w:rPr>
        <w:t>输出功率</w:t>
      </w:r>
      <w:r>
        <w:rPr>
          <w:rFonts w:hint="eastAsia" w:ascii="Times New Roman" w:hAnsi="Times New Roman" w:cs="Times New Roman"/>
          <w:sz w:val="24"/>
          <w:szCs w:val="24"/>
        </w:rPr>
        <w:t>，</w:t>
      </w:r>
      <w:r>
        <w:rPr>
          <w:rFonts w:ascii="Times New Roman" w:hAnsi="Times New Roman" w:cs="Times New Roman"/>
          <w:position w:val="-6"/>
          <w:sz w:val="24"/>
          <w:szCs w:val="24"/>
        </w:rPr>
        <w:object>
          <v:shape id="_x0000_i1094" o:spt="75" type="#_x0000_t75" style="height:12pt;width:10.5pt;" o:ole="t" filled="f" o:preferrelative="t" stroked="f" coordsize="21600,21600">
            <v:path/>
            <v:fill on="f" focussize="0,0"/>
            <v:stroke on="f" joinstyle="miter"/>
            <v:imagedata r:id="rId156" o:title=""/>
            <o:lock v:ext="edit" aspectratio="t"/>
            <w10:wrap type="none"/>
            <w10:anchorlock/>
          </v:shape>
          <o:OLEObject Type="Embed" ProgID="Equation.DSMT4" ShapeID="_x0000_i1094" DrawAspect="Content" ObjectID="_1468075794" r:id="rId155">
            <o:LockedField>false</o:LockedField>
          </o:OLEObject>
        </w:object>
      </w:r>
      <w:r>
        <w:rPr>
          <w:rFonts w:ascii="Times New Roman" w:hAnsi="Times New Roman" w:cs="Times New Roman"/>
          <w:sz w:val="24"/>
          <w:szCs w:val="24"/>
        </w:rPr>
        <w:t>为调制系数。</w:t>
      </w:r>
      <w:r>
        <w:rPr>
          <w:rFonts w:ascii="Times New Roman" w:hAnsi="Times New Roman" w:eastAsia="宋体" w:cs="Times New Roman"/>
          <w:position w:val="-12"/>
          <w:sz w:val="24"/>
          <w:szCs w:val="24"/>
        </w:rPr>
        <w:object>
          <v:shape id="_x0000_i1095" o:spt="75" type="#_x0000_t75" style="height:18pt;width:33pt;" o:ole="t" filled="f" o:preferrelative="t" stroked="f" coordsize="21600,21600">
            <v:path/>
            <v:fill on="f" focussize="0,0"/>
            <v:stroke on="f" joinstyle="miter"/>
            <v:imagedata r:id="rId158" o:title=""/>
            <o:lock v:ext="edit" aspectratio="t"/>
            <w10:wrap type="none"/>
            <w10:anchorlock/>
          </v:shape>
          <o:OLEObject Type="Embed" ProgID="Equation.DSMT4" ShapeID="_x0000_i1095" DrawAspect="Content" ObjectID="_1468075795" r:id="rId157">
            <o:LockedField>false</o:LockedField>
          </o:OLEObject>
        </w:object>
      </w:r>
      <w:r>
        <w:rPr>
          <w:rFonts w:hint="eastAsia" w:ascii="Times New Roman" w:hAnsi="Times New Roman" w:eastAsia="宋体" w:cs="Times New Roman"/>
          <w:sz w:val="24"/>
          <w:szCs w:val="24"/>
        </w:rPr>
        <w:t>激光自混合干涉函数，</w:t>
      </w:r>
      <w:r>
        <w:rPr>
          <w:rFonts w:ascii="Times New Roman" w:hAnsi="Times New Roman" w:cs="Times New Roman"/>
          <w:sz w:val="24"/>
          <w:szCs w:val="24"/>
        </w:rPr>
        <w:t>用以表征</w:t>
      </w:r>
      <w:r>
        <w:rPr>
          <w:rFonts w:hint="eastAsia" w:ascii="Times New Roman" w:hAnsi="Times New Roman" w:cs="Times New Roman"/>
          <w:sz w:val="24"/>
          <w:szCs w:val="24"/>
        </w:rPr>
        <w:t>外腔光相位与系统输出光功率的关系</w:t>
      </w:r>
      <w:r>
        <w:rPr>
          <w:rFonts w:ascii="Times New Roman" w:hAnsi="Times New Roman" w:cs="Times New Roman"/>
          <w:sz w:val="24"/>
          <w:szCs w:val="24"/>
        </w:rPr>
        <w:t>。</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将相位方程与干涉函数一同代入功率方程中</w:t>
      </w:r>
      <w:r>
        <w:rPr>
          <w:rFonts w:ascii="Times New Roman" w:hAnsi="Times New Roman" w:cs="Times New Roman"/>
          <w:sz w:val="24"/>
          <w:szCs w:val="24"/>
        </w:rPr>
        <w:t>，可得到</w:t>
      </w:r>
      <w:r>
        <w:rPr>
          <w:rFonts w:hint="eastAsia" w:ascii="Times New Roman" w:hAnsi="Times New Roman" w:cs="Times New Roman"/>
          <w:sz w:val="24"/>
          <w:szCs w:val="24"/>
        </w:rPr>
        <w:t>以下的循环关系式</w:t>
      </w:r>
      <w:r>
        <w:rPr>
          <w:rFonts w:ascii="Times New Roman" w:hAnsi="Times New Roman" w:cs="Times New Roman"/>
          <w:sz w:val="24"/>
          <w:szCs w:val="24"/>
        </w:rPr>
        <w:t>：</w:t>
      </w:r>
    </w:p>
    <w:p>
      <w:pPr>
        <w:spacing w:line="360" w:lineRule="auto"/>
        <w:jc w:val="right"/>
        <w:rPr>
          <w:rFonts w:ascii="Times New Roman" w:hAnsi="Times New Roman" w:cs="Times New Roman"/>
          <w:sz w:val="24"/>
          <w:szCs w:val="24"/>
        </w:rPr>
      </w:pPr>
      <w:r>
        <w:rPr>
          <w:rFonts w:ascii="Times New Roman" w:hAnsi="Times New Roman" w:cs="Times New Roman"/>
          <w:position w:val="-30"/>
          <w:sz w:val="24"/>
          <w:szCs w:val="24"/>
        </w:rPr>
        <w:object>
          <v:shape id="_x0000_i1096" o:spt="75" type="#_x0000_t75" style="height:37.5pt;width:262.5pt;" o:ole="t" filled="f" o:preferrelative="t" stroked="f" coordsize="21600,21600">
            <v:path/>
            <v:fill on="f" focussize="0,0"/>
            <v:stroke on="f" joinstyle="miter"/>
            <v:imagedata r:id="rId160" o:title=""/>
            <o:lock v:ext="edit" aspectratio="t"/>
            <w10:wrap type="none"/>
            <w10:anchorlock/>
          </v:shape>
          <o:OLEObject Type="Embed" ProgID="Equation.DSMT4" ShapeID="_x0000_i1096" DrawAspect="Content" ObjectID="_1468075796" r:id="rId159">
            <o:LockedField>false</o:LockedField>
          </o:OLEObject>
        </w:object>
      </w:r>
      <w:r>
        <w:rPr>
          <w:rFonts w:ascii="Times New Roman" w:hAnsi="Times New Roman" w:cs="Times New Roman"/>
          <w:sz w:val="24"/>
          <w:szCs w:val="24"/>
        </w:rPr>
        <w:t xml:space="preserve">        (2-28)</w:t>
      </w:r>
    </w:p>
    <w:p>
      <w:pPr>
        <w:spacing w:line="360" w:lineRule="auto"/>
        <w:rPr>
          <w:rFonts w:cs="Times New Roman" w:asciiTheme="minorEastAsia" w:hAnsiTheme="minorEastAsia"/>
          <w:sz w:val="24"/>
          <w:szCs w:val="24"/>
        </w:rPr>
      </w:pPr>
      <w:r>
        <w:rPr>
          <w:rFonts w:hint="eastAsia" w:ascii="Times New Roman" w:hAnsi="Times New Roman" w:cs="Times New Roman"/>
          <w:sz w:val="24"/>
          <w:szCs w:val="24"/>
        </w:rPr>
        <w:t>由上式可知，</w:t>
      </w:r>
      <w:r>
        <w:rPr>
          <w:rFonts w:ascii="Times New Roman" w:hAnsi="Times New Roman" w:cs="Times New Roman"/>
          <w:i/>
          <w:sz w:val="24"/>
          <w:szCs w:val="24"/>
        </w:rPr>
        <w:t>P</w:t>
      </w:r>
      <w:r>
        <w:rPr>
          <w:rFonts w:hint="eastAsia" w:cs="Times New Roman" w:asciiTheme="minorEastAsia" w:hAnsiTheme="minorEastAsia"/>
          <w:sz w:val="24"/>
          <w:szCs w:val="24"/>
        </w:rPr>
        <w:t>是一个周期为</w:t>
      </w:r>
      <w:r>
        <w:rPr>
          <w:rFonts w:ascii="Times New Roman" w:hAnsi="Times New Roman" w:eastAsia="宋体" w:cs="Times New Roman"/>
          <w:i/>
          <w:sz w:val="24"/>
          <w:szCs w:val="24"/>
        </w:rPr>
        <w:t>2π</w:t>
      </w:r>
      <w:r>
        <w:rPr>
          <w:rFonts w:hint="eastAsia" w:cs="Times New Roman" w:asciiTheme="minorEastAsia" w:hAnsiTheme="minorEastAsia"/>
          <w:sz w:val="24"/>
          <w:szCs w:val="24"/>
        </w:rPr>
        <w:t>的函数，因而可表示为：</w:t>
      </w:r>
    </w:p>
    <w:p>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position w:val="-10"/>
          <w:sz w:val="24"/>
          <w:szCs w:val="24"/>
        </w:rPr>
        <w:object>
          <v:shape id="_x0000_i1097" o:spt="75" type="#_x0000_t75" style="height:17.25pt;width:93pt;" o:ole="t" filled="f" o:preferrelative="t" stroked="f" coordsize="21600,21600">
            <v:path/>
            <v:fill on="f" focussize="0,0"/>
            <v:stroke on="f" joinstyle="miter"/>
            <v:imagedata r:id="rId162" o:title=""/>
            <o:lock v:ext="edit" aspectratio="t"/>
            <w10:wrap type="none"/>
            <w10:anchorlock/>
          </v:shape>
          <o:OLEObject Type="Embed" ProgID="Equation.DSMT4" ShapeID="_x0000_i1097" DrawAspect="Content" ObjectID="_1468075797" r:id="rId161">
            <o:LockedField>false</o:LockedField>
          </o:OLEObject>
        </w:object>
      </w:r>
      <w:r>
        <w:rPr>
          <w:rFonts w:ascii="Times New Roman" w:hAnsi="Times New Roman" w:cs="Times New Roman"/>
          <w:sz w:val="24"/>
          <w:szCs w:val="24"/>
        </w:rPr>
        <w:t xml:space="preserve">   </w:t>
      </w:r>
      <w:r>
        <w:rPr>
          <w:rFonts w:ascii="Times New Roman" w:hAnsi="Times New Roman" w:cs="Times New Roman"/>
          <w:b/>
          <w:position w:val="-10"/>
          <w:sz w:val="24"/>
          <w:szCs w:val="24"/>
        </w:rPr>
        <w:object>
          <v:shape id="_x0000_i1098" o:spt="75" type="#_x0000_t75" style="height:18pt;width:54pt;" o:ole="t" filled="f" o:preferrelative="t" stroked="f" coordsize="21600,21600">
            <v:path/>
            <v:fill on="f" focussize="0,0"/>
            <v:stroke on="f" joinstyle="miter"/>
            <v:imagedata r:id="rId164" o:title=""/>
            <o:lock v:ext="edit" aspectratio="t"/>
            <w10:wrap type="none"/>
            <w10:anchorlock/>
          </v:shape>
          <o:OLEObject Type="Embed" ProgID="Equation.DSMT4" ShapeID="_x0000_i1098" DrawAspect="Content" ObjectID="_1468075798" r:id="rId163">
            <o:LockedField>false</o:LockedField>
          </o:OLEObject>
        </w:object>
      </w:r>
      <w:r>
        <w:rPr>
          <w:rFonts w:ascii="Times New Roman" w:hAnsi="Times New Roman" w:cs="Times New Roman"/>
          <w:sz w:val="24"/>
          <w:szCs w:val="24"/>
        </w:rPr>
        <w:t xml:space="preserve">                   (2-29)</w:t>
      </w:r>
    </w:p>
    <w:p>
      <w:pPr>
        <w:spacing w:line="360" w:lineRule="auto"/>
        <w:rPr>
          <w:rFonts w:ascii="Times New Roman" w:hAnsi="Times New Roman" w:cs="Times New Roman"/>
          <w:sz w:val="24"/>
          <w:szCs w:val="24"/>
        </w:rPr>
      </w:pPr>
      <w:r>
        <w:rPr>
          <w:rFonts w:hint="eastAsia" w:ascii="Times New Roman" w:hAnsi="Times New Roman" w:cs="Times New Roman"/>
          <w:sz w:val="24"/>
          <w:szCs w:val="24"/>
        </w:rPr>
        <w:t>上式蕴含的物理意义为</w:t>
      </w:r>
      <w:r>
        <w:rPr>
          <w:rFonts w:ascii="Times New Roman" w:hAnsi="Times New Roman" w:cs="Times New Roman"/>
          <w:sz w:val="24"/>
          <w:szCs w:val="24"/>
        </w:rPr>
        <w:t>：当</w:t>
      </w:r>
      <w:r>
        <w:rPr>
          <w:rFonts w:hint="eastAsia" w:ascii="Times New Roman" w:hAnsi="Times New Roman" w:cs="Times New Roman"/>
          <w:sz w:val="24"/>
          <w:szCs w:val="24"/>
        </w:rPr>
        <w:t>运动的</w:t>
      </w:r>
      <w:r>
        <w:rPr>
          <w:rFonts w:ascii="Times New Roman" w:hAnsi="Times New Roman" w:cs="Times New Roman"/>
          <w:sz w:val="24"/>
          <w:szCs w:val="24"/>
        </w:rPr>
        <w:t>外部</w:t>
      </w:r>
      <w:r>
        <w:rPr>
          <w:rFonts w:hint="eastAsia" w:ascii="Times New Roman" w:hAnsi="Times New Roman" w:cs="Times New Roman"/>
          <w:sz w:val="24"/>
          <w:szCs w:val="24"/>
        </w:rPr>
        <w:t>目标物使光反馈相位变化达</w:t>
      </w:r>
      <w:r>
        <w:rPr>
          <w:rFonts w:ascii="Times New Roman" w:hAnsi="Times New Roman" w:cs="Times New Roman"/>
          <w:i/>
          <w:sz w:val="24"/>
          <w:szCs w:val="24"/>
        </w:rPr>
        <w:t>2π</w:t>
      </w:r>
      <w:r>
        <w:rPr>
          <w:rFonts w:ascii="Times New Roman" w:hAnsi="Times New Roman" w:cs="Times New Roman"/>
          <w:sz w:val="24"/>
          <w:szCs w:val="24"/>
        </w:rPr>
        <w:t>时，</w:t>
      </w:r>
      <w:r>
        <w:rPr>
          <w:rFonts w:hint="eastAsia" w:ascii="Times New Roman" w:hAnsi="Times New Roman" w:cs="Times New Roman"/>
          <w:sz w:val="24"/>
          <w:szCs w:val="24"/>
        </w:rPr>
        <w:t>输出的光功率不保持变，相应信号会呈现一个完整周期</w:t>
      </w:r>
      <w:r>
        <w:rPr>
          <w:rFonts w:ascii="Times New Roman" w:hAnsi="Times New Roman" w:cs="Times New Roman"/>
          <w:sz w:val="24"/>
          <w:szCs w:val="24"/>
        </w:rPr>
        <w:t>。</w:t>
      </w:r>
      <w:r>
        <w:rPr>
          <w:rFonts w:hint="eastAsia" w:ascii="Times New Roman" w:hAnsi="Times New Roman" w:cs="Times New Roman"/>
          <w:sz w:val="24"/>
          <w:szCs w:val="24"/>
        </w:rPr>
        <w:t>假设当系统总的光相位变化为</w:t>
      </w:r>
      <w:r>
        <w:rPr>
          <w:rFonts w:ascii="Times New Roman" w:hAnsi="Times New Roman" w:eastAsia="宋体" w:cs="Times New Roman"/>
          <w:sz w:val="24"/>
          <w:szCs w:val="24"/>
        </w:rPr>
        <w:t>2</w:t>
      </w:r>
      <w:r>
        <w:rPr>
          <w:rFonts w:ascii="Cambria Math" w:hAnsi="Cambria Math" w:eastAsia="宋体" w:cs="Cambria Math"/>
          <w:sz w:val="24"/>
          <w:szCs w:val="24"/>
        </w:rPr>
        <w:t>𝜋</w:t>
      </w:r>
      <w:r>
        <w:rPr>
          <w:rFonts w:hint="eastAsia" w:ascii="Cambria Math" w:hAnsi="Cambria Math" w:eastAsia="宋体" w:cs="Cambria Math"/>
          <w:sz w:val="24"/>
          <w:szCs w:val="24"/>
        </w:rPr>
        <w:t>时，外部反射目标物的位移为</w:t>
      </w:r>
      <w:r>
        <w:rPr>
          <w:rFonts w:ascii="Times New Roman" w:hAnsi="Times New Roman" w:eastAsia="宋体" w:cs="Times New Roman"/>
          <w:sz w:val="24"/>
          <w:szCs w:val="24"/>
        </w:rPr>
        <w:t>Δ</w:t>
      </w:r>
      <w:r>
        <w:rPr>
          <w:rFonts w:ascii="Times New Roman" w:hAnsi="Times New Roman" w:eastAsia="宋体" w:cs="Times New Roman"/>
          <w:i/>
          <w:sz w:val="24"/>
          <w:szCs w:val="24"/>
        </w:rPr>
        <w:t>L</w:t>
      </w:r>
      <w:r>
        <w:rPr>
          <w:rFonts w:ascii="Times New Roman" w:hAnsi="Times New Roman" w:cs="Times New Roman"/>
          <w:sz w:val="24"/>
          <w:szCs w:val="24"/>
        </w:rPr>
        <w:t>，</w:t>
      </w:r>
      <w:r>
        <w:rPr>
          <w:rFonts w:hint="eastAsia" w:ascii="Times New Roman" w:hAnsi="Times New Roman" w:cs="Times New Roman"/>
          <w:sz w:val="24"/>
          <w:szCs w:val="24"/>
        </w:rPr>
        <w:t>据此可得</w:t>
      </w:r>
      <w:r>
        <w:rPr>
          <w:rFonts w:ascii="Times New Roman" w:hAnsi="Times New Roman" w:cs="Times New Roman"/>
          <w:sz w:val="24"/>
          <w:szCs w:val="24"/>
        </w:rPr>
        <w:t>：</w:t>
      </w:r>
    </w:p>
    <w:p>
      <w:pPr>
        <w:wordWrap w:val="0"/>
        <w:spacing w:line="360" w:lineRule="auto"/>
        <w:jc w:val="right"/>
        <w:rPr>
          <w:rFonts w:ascii="Times New Roman" w:hAnsi="Times New Roman" w:cs="Times New Roman"/>
          <w:sz w:val="24"/>
          <w:szCs w:val="24"/>
        </w:rPr>
      </w:pPr>
      <w:r>
        <w:rPr>
          <w:rFonts w:ascii="Times New Roman" w:hAnsi="Times New Roman" w:cs="Times New Roman"/>
          <w:position w:val="-24"/>
          <w:sz w:val="24"/>
          <w:szCs w:val="24"/>
        </w:rPr>
        <w:object>
          <v:shape id="_x0000_i1099" o:spt="75" type="#_x0000_t75" style="height:31.5pt;width:96.75pt;" o:ole="t" filled="f" o:preferrelative="t" stroked="f" coordsize="21600,21600">
            <v:path/>
            <v:fill on="f" focussize="0,0"/>
            <v:stroke on="f" joinstyle="miter"/>
            <v:imagedata r:id="rId166" o:title=""/>
            <o:lock v:ext="edit" aspectratio="t"/>
            <w10:wrap type="none"/>
            <w10:anchorlock/>
          </v:shape>
          <o:OLEObject Type="Embed" ProgID="Equation.DSMT4" ShapeID="_x0000_i1099" DrawAspect="Content" ObjectID="_1468075799" r:id="rId165">
            <o:LockedField>false</o:LockedField>
          </o:OLEObject>
        </w:object>
      </w:r>
      <w:r>
        <w:rPr>
          <w:rFonts w:ascii="Times New Roman" w:hAnsi="Times New Roman" w:cs="Times New Roman"/>
          <w:sz w:val="24"/>
          <w:szCs w:val="24"/>
        </w:rPr>
        <w:t xml:space="preserve">                      (2-30)</w:t>
      </w:r>
    </w:p>
    <w:p>
      <w:pPr>
        <w:spacing w:line="360" w:lineRule="auto"/>
        <w:rPr>
          <w:rFonts w:ascii="Times New Roman" w:hAnsi="Times New Roman" w:cs="Times New Roman"/>
          <w:sz w:val="24"/>
          <w:szCs w:val="24"/>
        </w:rPr>
      </w:pPr>
      <w:r>
        <w:rPr>
          <w:rFonts w:hint="eastAsia" w:ascii="Times New Roman" w:hAnsi="Times New Roman" w:cs="Times New Roman"/>
          <w:sz w:val="24"/>
          <w:szCs w:val="24"/>
        </w:rPr>
        <w:t>其中</w:t>
      </w:r>
      <w:r>
        <w:rPr>
          <w:rFonts w:ascii="Times New Roman" w:hAnsi="Times New Roman" w:eastAsia="宋体" w:cs="Times New Roman"/>
          <w:sz w:val="24"/>
          <w:szCs w:val="24"/>
        </w:rPr>
        <w:t>λ</w:t>
      </w:r>
      <w:r>
        <w:rPr>
          <w:rFonts w:hint="eastAsia" w:ascii="Times New Roman" w:hAnsi="Times New Roman" w:eastAsia="宋体" w:cs="Times New Roman"/>
          <w:sz w:val="24"/>
          <w:szCs w:val="24"/>
        </w:rPr>
        <w:t>表示半导体激光器的输出波长，由上式可推出：</w:t>
      </w:r>
      <w:r>
        <w:rPr>
          <w:rFonts w:ascii="Times New Roman" w:hAnsi="Times New Roman" w:eastAsia="宋体" w:cs="Times New Roman"/>
          <w:sz w:val="24"/>
          <w:szCs w:val="24"/>
        </w:rPr>
        <w:t>Δ</w:t>
      </w:r>
      <w:r>
        <w:rPr>
          <w:rFonts w:ascii="Times New Roman" w:hAnsi="Times New Roman" w:eastAsia="宋体" w:cs="Times New Roman"/>
          <w:i/>
          <w:sz w:val="24"/>
          <w:szCs w:val="24"/>
        </w:rPr>
        <w:t>L</w:t>
      </w:r>
      <w:r>
        <w:rPr>
          <w:rFonts w:ascii="Times New Roman" w:hAnsi="Times New Roman" w:eastAsia="宋体" w:cs="Times New Roman"/>
          <w:sz w:val="24"/>
          <w:szCs w:val="24"/>
        </w:rPr>
        <w:t>=</w:t>
      </w:r>
      <w:r>
        <w:rPr>
          <w:rFonts w:ascii="Times New Roman" w:hAnsi="Times New Roman" w:eastAsia="宋体" w:cs="Times New Roman"/>
          <w:i/>
          <w:sz w:val="24"/>
          <w:szCs w:val="24"/>
        </w:rPr>
        <w:t>λ</w:t>
      </w:r>
      <w:r>
        <w:rPr>
          <w:rFonts w:ascii="Times New Roman" w:hAnsi="Times New Roman" w:eastAsia="宋体" w:cs="Times New Roman"/>
          <w:sz w:val="24"/>
          <w:szCs w:val="24"/>
        </w:rPr>
        <w:t>/2</w:t>
      </w:r>
      <w:r>
        <w:rPr>
          <w:rFonts w:hint="eastAsia" w:ascii="Times New Roman" w:hAnsi="Times New Roman" w:eastAsia="宋体" w:cs="Times New Roman"/>
          <w:sz w:val="24"/>
          <w:szCs w:val="24"/>
        </w:rPr>
        <w:t>，即系统输出信号中一个完整的自混合干涉条纹对应外部目标物</w:t>
      </w:r>
      <w:r>
        <w:rPr>
          <w:rFonts w:ascii="Times New Roman" w:hAnsi="Times New Roman" w:eastAsia="宋体" w:cs="Times New Roman"/>
          <w:i/>
          <w:sz w:val="24"/>
          <w:szCs w:val="24"/>
        </w:rPr>
        <w:t>λ</w:t>
      </w:r>
      <w:r>
        <w:rPr>
          <w:rFonts w:ascii="Times New Roman" w:hAnsi="Times New Roman" w:eastAsia="宋体" w:cs="Times New Roman"/>
          <w:sz w:val="24"/>
          <w:szCs w:val="24"/>
        </w:rPr>
        <w:t>/2</w:t>
      </w:r>
      <w:r>
        <w:rPr>
          <w:rFonts w:hint="eastAsia" w:ascii="Times New Roman" w:hAnsi="Times New Roman" w:eastAsia="宋体" w:cs="Times New Roman"/>
          <w:sz w:val="24"/>
          <w:szCs w:val="24"/>
        </w:rPr>
        <w:t>的位移。这表明了激光自混合干涉系统的测量精度为半个波长，与传统的双光束干涉测量系统具有相同的相位灵敏度。因此在实际应用中，根据条纹数量与位移的关系，采用条纹计数法便可</w:t>
      </w:r>
      <w:r>
        <w:rPr>
          <w:rFonts w:hint="eastAsia" w:ascii="宋体" w:hAnsi="宋体" w:eastAsia="宋体" w:cs="宋体"/>
          <w:sz w:val="24"/>
        </w:rPr>
        <w:t>计算出外部反射</w:t>
      </w:r>
      <w:r>
        <w:rPr>
          <w:rFonts w:hint="eastAsia" w:ascii="宋体" w:hAnsi="宋体" w:cs="宋体"/>
          <w:sz w:val="24"/>
        </w:rPr>
        <w:t>目标</w:t>
      </w:r>
      <w:r>
        <w:rPr>
          <w:rFonts w:hint="eastAsia" w:ascii="宋体" w:hAnsi="宋体" w:eastAsia="宋体" w:cs="宋体"/>
          <w:sz w:val="24"/>
        </w:rPr>
        <w:t>物的位移值</w:t>
      </w:r>
      <w:r>
        <w:rPr>
          <w:rFonts w:hint="eastAsia" w:ascii="宋体" w:hAnsi="宋体" w:cs="宋体"/>
          <w:sz w:val="24"/>
        </w:rPr>
        <w:t>。</w:t>
      </w:r>
    </w:p>
    <w:p>
      <w:pPr>
        <w:pStyle w:val="13"/>
      </w:pPr>
      <w:bookmarkStart w:id="110" w:name="_Toc69843261"/>
      <w:bookmarkStart w:id="111" w:name="_Toc70085202"/>
      <w:bookmarkStart w:id="112" w:name="_Toc69564491"/>
      <w:bookmarkStart w:id="113" w:name="_Toc37183283"/>
      <w:bookmarkStart w:id="114" w:name="_Toc69843222"/>
      <w:bookmarkStart w:id="115" w:name="_Toc70084388"/>
      <w:r>
        <w:rPr>
          <w:rFonts w:ascii="Times New Roman" w:hAnsi="Times New Roman" w:cs="Times New Roman"/>
        </w:rPr>
        <w:t xml:space="preserve">2.2 </w:t>
      </w:r>
      <w:r>
        <w:t>仿真分析</w:t>
      </w:r>
      <w:bookmarkEnd w:id="110"/>
      <w:bookmarkEnd w:id="111"/>
      <w:bookmarkEnd w:id="112"/>
      <w:bookmarkEnd w:id="113"/>
      <w:bookmarkEnd w:id="114"/>
      <w:bookmarkEnd w:id="115"/>
      <w:r>
        <w:rPr>
          <w:rFonts w:hint="eastAsia"/>
        </w:rPr>
        <w:t xml:space="preserve"> </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由上述推导出的数学模型可知，自混合干涉系统输出光功率主要受到三个因素的影响，即光反馈强度</w:t>
      </w:r>
      <w:r>
        <w:rPr>
          <w:rFonts w:hint="eastAsia" w:ascii="Times New Roman" w:hAnsi="Times New Roman" w:cs="Times New Roman"/>
          <w:i/>
          <w:sz w:val="24"/>
          <w:szCs w:val="24"/>
        </w:rPr>
        <w:t>C</w:t>
      </w:r>
      <w:r>
        <w:rPr>
          <w:rFonts w:hint="eastAsia" w:ascii="Times New Roman" w:hAnsi="Times New Roman" w:cs="Times New Roman"/>
          <w:sz w:val="24"/>
          <w:szCs w:val="24"/>
        </w:rPr>
        <w:t>、激光器线宽展宽因子</w:t>
      </w:r>
      <w:r>
        <w:rPr>
          <w:rFonts w:ascii="Times New Roman" w:hAnsi="Times New Roman" w:cs="Times New Roman"/>
          <w:i/>
          <w:sz w:val="24"/>
          <w:szCs w:val="24"/>
        </w:rPr>
        <w:t>α</w:t>
      </w:r>
      <w:r>
        <w:rPr>
          <w:rFonts w:hint="eastAsia" w:ascii="Times New Roman" w:hAnsi="Times New Roman" w:cs="Times New Roman"/>
          <w:sz w:val="24"/>
          <w:szCs w:val="24"/>
        </w:rPr>
        <w:t>以及外部目标物运动产生的相位的变化量。接下来将通过MATLAB进行模拟仿真，详细分析这些因素对自混合干涉系统的影响，为后续实验奠定基础。</w:t>
      </w:r>
    </w:p>
    <w:p>
      <w:pPr>
        <w:spacing w:line="360" w:lineRule="auto"/>
        <w:ind w:firstLine="480" w:firstLineChars="200"/>
        <w:rPr>
          <w:rFonts w:ascii="Times New Roman" w:hAnsi="Times New Roman" w:eastAsia="宋体" w:cs="Times New Roman"/>
          <w:sz w:val="24"/>
        </w:rPr>
      </w:pPr>
      <w:r>
        <w:rPr>
          <w:rFonts w:hint="eastAsia" w:ascii="Times New Roman" w:hAnsi="Times New Roman" w:cs="Times New Roman"/>
          <w:sz w:val="24"/>
          <w:szCs w:val="24"/>
        </w:rPr>
        <w:t>在讨论模型参数对系统的影响之前，先对自混合干涉信号进行数值模拟，并分析其信号特征。假设在距离激光器输出端</w:t>
      </w:r>
      <w:r>
        <w:rPr>
          <w:rFonts w:ascii="Times New Roman" w:hAnsi="Times New Roman" w:eastAsia="宋体" w:cs="Times New Roman"/>
          <w:position w:val="-12"/>
          <w:sz w:val="24"/>
        </w:rPr>
        <w:object>
          <v:shape id="_x0000_i1100" o:spt="75" type="#_x0000_t75" style="height:19.5pt;width:13.5pt;" o:ole="t" filled="f" o:preferrelative="t" stroked="f" coordsize="21600,21600">
            <v:path/>
            <v:fill on="f" focussize="0,0"/>
            <v:stroke on="f" joinstyle="miter"/>
            <v:imagedata r:id="rId168" o:title=""/>
            <o:lock v:ext="edit" aspectratio="t"/>
            <w10:wrap type="none"/>
            <w10:anchorlock/>
          </v:shape>
          <o:OLEObject Type="Embed" ProgID="Equation.DSMT4" ShapeID="_x0000_i1100" DrawAspect="Content" ObjectID="_1468075800" r:id="rId167">
            <o:LockedField>false</o:LockedField>
          </o:OLEObject>
        </w:object>
      </w:r>
      <w:r>
        <w:rPr>
          <w:rFonts w:hint="eastAsia" w:ascii="Times New Roman" w:hAnsi="Times New Roman" w:eastAsia="宋体" w:cs="Times New Roman"/>
          <w:sz w:val="24"/>
        </w:rPr>
        <w:t>处放置一个反射</w:t>
      </w:r>
      <w:r>
        <w:rPr>
          <w:rFonts w:hint="eastAsia" w:ascii="Times New Roman" w:hAnsi="Times New Roman" w:cs="Times New Roman"/>
          <w:sz w:val="24"/>
          <w:szCs w:val="24"/>
        </w:rPr>
        <w:t>目标物，其做正弦型微振动，振动幅度为</w:t>
      </w:r>
      <w:r>
        <w:rPr>
          <w:rFonts w:ascii="Times New Roman" w:hAnsi="Times New Roman" w:eastAsia="宋体" w:cs="Times New Roman"/>
          <w:position w:val="-4"/>
          <w:sz w:val="24"/>
        </w:rPr>
        <w:object>
          <v:shape id="_x0000_i1101" o:spt="75" type="#_x0000_t75" style="height:13.5pt;width:18pt;" o:ole="t" filled="f" o:preferrelative="t" stroked="f" coordsize="21600,21600">
            <v:path/>
            <v:fill on="f" focussize="0,0"/>
            <v:stroke on="f" joinstyle="miter"/>
            <v:imagedata r:id="rId170" o:title=""/>
            <o:lock v:ext="edit" aspectratio="t"/>
            <w10:wrap type="none"/>
            <w10:anchorlock/>
          </v:shape>
          <o:OLEObject Type="Embed" ProgID="Equation.DSMT4" ShapeID="_x0000_i1101" DrawAspect="Content" ObjectID="_1468075801" r:id="rId169">
            <o:LockedField>false</o:LockedField>
          </o:OLEObject>
        </w:object>
      </w:r>
      <w:r>
        <w:rPr>
          <w:rFonts w:hint="eastAsia" w:ascii="Times New Roman" w:hAnsi="Times New Roman" w:eastAsia="宋体" w:cs="Times New Roman"/>
          <w:sz w:val="24"/>
        </w:rPr>
        <w:t>，振动频率及时间分别为</w:t>
      </w:r>
      <w:r>
        <w:rPr>
          <w:rFonts w:hint="eastAsia" w:ascii="Times New Roman" w:hAnsi="Times New Roman" w:eastAsia="宋体" w:cs="Times New Roman"/>
          <w:i/>
          <w:sz w:val="24"/>
        </w:rPr>
        <w:t>f</w:t>
      </w:r>
      <w:r>
        <w:rPr>
          <w:rFonts w:hint="eastAsia" w:ascii="Times New Roman" w:hAnsi="Times New Roman" w:eastAsia="宋体" w:cs="Times New Roman"/>
          <w:sz w:val="24"/>
        </w:rPr>
        <w:t>和</w:t>
      </w:r>
      <w:r>
        <w:rPr>
          <w:rFonts w:hint="eastAsia" w:ascii="Times New Roman" w:hAnsi="Times New Roman" w:eastAsia="宋体" w:cs="Times New Roman"/>
          <w:i/>
          <w:sz w:val="24"/>
        </w:rPr>
        <w:t>t</w:t>
      </w:r>
      <w:r>
        <w:rPr>
          <w:rFonts w:hint="eastAsia" w:ascii="Times New Roman" w:hAnsi="Times New Roman" w:eastAsia="宋体" w:cs="Times New Roman"/>
          <w:sz w:val="24"/>
        </w:rPr>
        <w:t>，其运动规律可用下式表示：</w:t>
      </w:r>
    </w:p>
    <w:p>
      <w:pPr>
        <w:spacing w:line="360" w:lineRule="auto"/>
        <w:jc w:val="right"/>
        <w:rPr>
          <w:rFonts w:ascii="Times New Roman" w:hAnsi="Times New Roman" w:cs="Times New Roman"/>
          <w:sz w:val="24"/>
          <w:szCs w:val="24"/>
        </w:rPr>
      </w:pPr>
      <w:r>
        <w:rPr>
          <w:rFonts w:ascii="Times New Roman" w:hAnsi="Times New Roman" w:cs="Times New Roman"/>
          <w:position w:val="-14"/>
          <w:sz w:val="24"/>
          <w:szCs w:val="24"/>
        </w:rPr>
        <w:object>
          <v:shape id="_x0000_i1102" o:spt="75" type="#_x0000_t75" style="height:19.5pt;width:125.25pt;" o:ole="t" filled="f" o:preferrelative="t" stroked="f" coordsize="21600,21600">
            <v:path/>
            <v:fill on="f" focussize="0,0"/>
            <v:stroke on="f" joinstyle="miter"/>
            <v:imagedata r:id="rId172" o:title=""/>
            <o:lock v:ext="edit" aspectratio="t"/>
            <w10:wrap type="none"/>
            <w10:anchorlock/>
          </v:shape>
          <o:OLEObject Type="Embed" ProgID="Equation.DSMT4" ShapeID="_x0000_i1102" DrawAspect="Content" ObjectID="_1468075802" r:id="rId171">
            <o:LockedField>false</o:LockedField>
          </o:OLEObject>
        </w:object>
      </w:r>
      <w:r>
        <w:rPr>
          <w:rFonts w:ascii="Times New Roman" w:hAnsi="Times New Roman" w:cs="Times New Roman"/>
          <w:sz w:val="24"/>
          <w:szCs w:val="24"/>
        </w:rPr>
        <w:t xml:space="preserve">                      (2-31)</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cs="Times New Roman"/>
          <w:sz w:val="24"/>
          <w:szCs w:val="24"/>
        </w:rPr>
        <w:t>仿真中，将系统参数设置为：</w:t>
      </w:r>
      <w:r>
        <w:rPr>
          <w:rFonts w:ascii="Times New Roman" w:hAnsi="Times New Roman" w:eastAsia="宋体" w:cs="Times New Roman"/>
          <w:i/>
          <w:sz w:val="24"/>
          <w:szCs w:val="24"/>
        </w:rPr>
        <w:t>λ</w:t>
      </w:r>
      <w:r>
        <w:rPr>
          <w:rFonts w:ascii="Times New Roman" w:hAnsi="Times New Roman" w:eastAsia="宋体" w:cs="Times New Roman"/>
          <w:sz w:val="24"/>
          <w:szCs w:val="24"/>
        </w:rPr>
        <w:t>=650nm</w:t>
      </w:r>
      <w:r>
        <w:rPr>
          <w:rFonts w:hint="eastAsia" w:ascii="Times New Roman" w:hAnsi="Times New Roman" w:eastAsia="宋体" w:cs="Times New Roman"/>
          <w:sz w:val="24"/>
          <w:szCs w:val="24"/>
        </w:rPr>
        <w:t>、</w:t>
      </w:r>
      <w:r>
        <w:rPr>
          <w:rFonts w:ascii="Times New Roman" w:hAnsi="Times New Roman" w:eastAsia="宋体" w:cs="Times New Roman"/>
          <w:i/>
          <w:sz w:val="24"/>
          <w:szCs w:val="24"/>
        </w:rPr>
        <w:t>C</w:t>
      </w:r>
      <w:r>
        <w:rPr>
          <w:rFonts w:ascii="Times New Roman" w:hAnsi="Times New Roman" w:eastAsia="宋体" w:cs="Times New Roman"/>
          <w:sz w:val="24"/>
          <w:szCs w:val="24"/>
        </w:rPr>
        <w:t>=0.</w:t>
      </w:r>
      <w:r>
        <w:rPr>
          <w:rFonts w:hint="eastAsia" w:ascii="Times New Roman" w:hAnsi="Times New Roman" w:eastAsia="宋体" w:cs="Times New Roman"/>
          <w:sz w:val="24"/>
          <w:szCs w:val="24"/>
        </w:rPr>
        <w:t>5</w:t>
      </w:r>
      <w:r>
        <w:rPr>
          <w:rFonts w:ascii="Times New Roman" w:hAnsi="Times New Roman" w:eastAsia="宋体" w:cs="Times New Roman"/>
          <w:sz w:val="24"/>
          <w:szCs w:val="24"/>
        </w:rPr>
        <w:t>、</w:t>
      </w:r>
      <w:r>
        <w:rPr>
          <w:rFonts w:ascii="Times New Roman" w:hAnsi="Times New Roman" w:eastAsia="宋体" w:cs="Times New Roman"/>
          <w:i/>
          <w:sz w:val="24"/>
          <w:szCs w:val="24"/>
        </w:rPr>
        <w:t>α</w:t>
      </w:r>
      <w:r>
        <w:rPr>
          <w:rFonts w:ascii="Times New Roman" w:hAnsi="Times New Roman" w:eastAsia="宋体" w:cs="Times New Roman"/>
          <w:sz w:val="24"/>
          <w:szCs w:val="24"/>
        </w:rPr>
        <w:t>=</w:t>
      </w:r>
      <w:r>
        <w:rPr>
          <w:rFonts w:hint="eastAsia" w:ascii="Times New Roman" w:hAnsi="Times New Roman" w:eastAsia="宋体" w:cs="Times New Roman"/>
          <w:sz w:val="24"/>
          <w:szCs w:val="24"/>
        </w:rPr>
        <w:t>3</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rPr>
        <w:t>外部目标物参数设置为：</w:t>
      </w:r>
      <w:r>
        <w:rPr>
          <w:rFonts w:ascii="Times New Roman" w:hAnsi="Times New Roman" w:eastAsia="宋体" w:cs="Times New Roman"/>
          <w:i/>
          <w:sz w:val="24"/>
          <w:szCs w:val="24"/>
        </w:rPr>
        <w:t>ΔL</w:t>
      </w:r>
      <w:r>
        <w:rPr>
          <w:rFonts w:ascii="Times New Roman" w:hAnsi="Times New Roman" w:eastAsia="宋体" w:cs="Times New Roman"/>
          <w:sz w:val="24"/>
          <w:szCs w:val="24"/>
        </w:rPr>
        <w:t>=1μm</w:t>
      </w:r>
      <w:r>
        <w:rPr>
          <w:rFonts w:hint="eastAsia" w:ascii="Times New Roman" w:hAnsi="Times New Roman" w:eastAsia="宋体" w:cs="Times New Roman"/>
          <w:sz w:val="24"/>
          <w:szCs w:val="24"/>
        </w:rPr>
        <w:t>、</w:t>
      </w:r>
      <w:r>
        <w:rPr>
          <w:rFonts w:ascii="Times New Roman" w:hAnsi="Times New Roman" w:eastAsia="宋体" w:cs="Times New Roman"/>
          <w:i/>
          <w:sz w:val="24"/>
          <w:szCs w:val="24"/>
        </w:rPr>
        <w:t>f</w:t>
      </w:r>
      <w:r>
        <w:rPr>
          <w:rFonts w:ascii="Times New Roman" w:hAnsi="Times New Roman" w:eastAsia="宋体" w:cs="Times New Roman"/>
          <w:sz w:val="24"/>
          <w:szCs w:val="24"/>
        </w:rPr>
        <w:t>=200Hz</w:t>
      </w:r>
      <w:r>
        <w:rPr>
          <w:rFonts w:hint="eastAsia" w:ascii="Times New Roman" w:hAnsi="Times New Roman" w:eastAsia="宋体" w:cs="Times New Roman"/>
          <w:sz w:val="24"/>
          <w:szCs w:val="24"/>
        </w:rPr>
        <w:t>、</w:t>
      </w:r>
      <w:r>
        <w:rPr>
          <w:rFonts w:ascii="Times New Roman" w:hAnsi="Times New Roman" w:eastAsia="宋体" w:cs="Times New Roman"/>
          <w:position w:val="-12"/>
          <w:sz w:val="24"/>
        </w:rPr>
        <w:object>
          <v:shape id="_x0000_i1103" o:spt="75" type="#_x0000_t75" style="height:19.5pt;width:13.5pt;" o:ole="t" filled="f" o:preferrelative="t" stroked="f" coordsize="21600,21600">
            <v:path/>
            <v:fill on="f" focussize="0,0"/>
            <v:stroke on="f" joinstyle="miter"/>
            <v:imagedata r:id="rId168" o:title=""/>
            <o:lock v:ext="edit" aspectratio="t"/>
            <w10:wrap type="none"/>
            <w10:anchorlock/>
          </v:shape>
          <o:OLEObject Type="Embed" ProgID="Equation.DSMT4" ShapeID="_x0000_i1103" DrawAspect="Content" ObjectID="_1468075803" r:id="rId173">
            <o:LockedField>false</o:LockedField>
          </o:OLEObject>
        </w:object>
      </w:r>
      <w:r>
        <w:rPr>
          <w:rFonts w:hint="eastAsia" w:ascii="Times New Roman" w:hAnsi="Times New Roman" w:eastAsia="宋体" w:cs="Times New Roman"/>
          <w:sz w:val="24"/>
        </w:rPr>
        <w:t>=</w:t>
      </w:r>
      <w:r>
        <w:rPr>
          <w:rFonts w:ascii="Times New Roman" w:hAnsi="Times New Roman" w:eastAsia="宋体" w:cs="Times New Roman"/>
          <w:sz w:val="24"/>
        </w:rPr>
        <w:t>10</w:t>
      </w:r>
      <w:r>
        <w:rPr>
          <w:rFonts w:hint="eastAsia" w:ascii="Times New Roman" w:hAnsi="Times New Roman" w:eastAsia="宋体" w:cs="Times New Roman"/>
          <w:sz w:val="24"/>
        </w:rPr>
        <w:t>cm</w:t>
      </w:r>
      <w:r>
        <w:rPr>
          <w:rFonts w:hint="eastAsia" w:ascii="Times New Roman" w:hAnsi="Times New Roman" w:eastAsia="宋体" w:cs="Times New Roman"/>
          <w:sz w:val="24"/>
          <w:szCs w:val="24"/>
        </w:rPr>
        <w:t>，结合公式(2-</w:t>
      </w:r>
      <w:r>
        <w:rPr>
          <w:rFonts w:ascii="Times New Roman" w:hAnsi="Times New Roman" w:eastAsia="宋体" w:cs="Times New Roman"/>
          <w:sz w:val="24"/>
          <w:szCs w:val="24"/>
        </w:rPr>
        <w:t>25</w:t>
      </w:r>
      <w:r>
        <w:rPr>
          <w:rFonts w:hint="eastAsia" w:ascii="Times New Roman" w:hAnsi="Times New Roman" w:eastAsia="宋体" w:cs="Times New Roman"/>
          <w:sz w:val="24"/>
          <w:szCs w:val="24"/>
        </w:rPr>
        <w:t>)-(2-</w:t>
      </w:r>
      <w:r>
        <w:rPr>
          <w:rFonts w:ascii="Times New Roman" w:hAnsi="Times New Roman" w:eastAsia="宋体" w:cs="Times New Roman"/>
          <w:sz w:val="24"/>
          <w:szCs w:val="24"/>
        </w:rPr>
        <w:t>27</w:t>
      </w:r>
      <w:r>
        <w:rPr>
          <w:rFonts w:hint="eastAsia" w:ascii="Times New Roman" w:hAnsi="Times New Roman" w:eastAsia="宋体" w:cs="Times New Roman"/>
          <w:sz w:val="24"/>
          <w:szCs w:val="24"/>
        </w:rPr>
        <w:t>)，获得的随时间变化的激光自混合干涉模拟信号曲线如图2-</w:t>
      </w:r>
      <w:r>
        <w:rPr>
          <w:rFonts w:ascii="Times New Roman" w:hAnsi="Times New Roman" w:eastAsia="宋体" w:cs="Times New Roman"/>
          <w:sz w:val="24"/>
          <w:szCs w:val="24"/>
        </w:rPr>
        <w:t>2</w:t>
      </w:r>
      <w:r>
        <w:rPr>
          <w:rFonts w:hint="eastAsia" w:ascii="Times New Roman" w:hAnsi="Times New Roman" w:eastAsia="宋体" w:cs="Times New Roman"/>
          <w:sz w:val="24"/>
          <w:szCs w:val="24"/>
        </w:rPr>
        <w:t>所示。</w:t>
      </w:r>
    </w:p>
    <w:p>
      <w:pPr>
        <w:keepNext/>
        <w:spacing w:line="360" w:lineRule="auto"/>
        <w:jc w:val="center"/>
      </w:pPr>
      <w:r>
        <w:object>
          <v:shape id="_x0000_i1104" o:spt="75" type="#_x0000_t75" style="height:231pt;width:363pt;" o:ole="t" filled="f" o:preferrelative="t" stroked="f" coordsize="21600,21600">
            <v:path/>
            <v:fill on="f" focussize="0,0"/>
            <v:stroke on="f" joinstyle="miter"/>
            <v:imagedata r:id="rId175" cropleft="3880f" cropright="3313f" cropbottom="1614f" o:title=""/>
            <o:lock v:ext="edit" aspectratio="t"/>
            <w10:wrap type="none"/>
            <w10:anchorlock/>
          </v:shape>
          <o:OLEObject Type="Embed" ProgID="Visio.Drawing.15" ShapeID="_x0000_i1104" DrawAspect="Content" ObjectID="_1468075804" r:id="rId174">
            <o:LockedField>false</o:LockedField>
          </o:OLEObject>
        </w:object>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 2 - 2 </w:t>
      </w:r>
      <w:r>
        <w:rPr>
          <w:rFonts w:hint="eastAsia" w:ascii="Times New Roman" w:hAnsi="Times New Roman" w:cs="Times New Roman" w:eastAsiaTheme="minorEastAsia"/>
          <w:b/>
          <w:sz w:val="24"/>
          <w:szCs w:val="24"/>
        </w:rPr>
        <w:t xml:space="preserve">典型的SMI信号波形 </w: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(a)</w:t>
      </w:r>
      <w:r>
        <w:rPr>
          <w:rFonts w:hint="eastAsia" w:ascii="Times New Roman" w:hAnsi="Times New Roman" w:cs="Times New Roman" w:eastAsiaTheme="minorEastAsia"/>
          <w:b/>
          <w:sz w:val="24"/>
          <w:szCs w:val="24"/>
        </w:rPr>
        <w:t xml:space="preserve">外部目标物正弦振动信号 </w:t>
      </w:r>
      <w:r>
        <w:rPr>
          <w:rFonts w:ascii="Times New Roman" w:hAnsi="Times New Roman" w:cs="Times New Roman" w:eastAsiaTheme="minorEastAsia"/>
          <w:b/>
          <w:sz w:val="24"/>
          <w:szCs w:val="24"/>
        </w:rPr>
        <w:t>(b)</w:t>
      </w:r>
      <w:r>
        <w:rPr>
          <w:rFonts w:hint="eastAsia" w:ascii="Times New Roman" w:hAnsi="Times New Roman" w:cs="Times New Roman" w:eastAsiaTheme="minorEastAsia"/>
          <w:b/>
          <w:sz w:val="24"/>
          <w:szCs w:val="24"/>
        </w:rPr>
        <w:t>对应的SMI信号</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观察上图可以发现，在自混合干涉信号波形中，</w:t>
      </w:r>
      <w:r>
        <w:rPr>
          <w:rFonts w:ascii="Times New Roman" w:hAnsi="Times New Roman" w:eastAsia="宋体" w:cs="Times New Roman"/>
          <w:sz w:val="24"/>
          <w:szCs w:val="24"/>
        </w:rPr>
        <w:t>W</w:t>
      </w:r>
      <w:r>
        <w:rPr>
          <w:rFonts w:hint="eastAsia" w:ascii="Times New Roman" w:hAnsi="Times New Roman" w:eastAsia="宋体" w:cs="Times New Roman"/>
          <w:sz w:val="24"/>
          <w:szCs w:val="24"/>
        </w:rPr>
        <w:t xml:space="preserve">型波和M型波依次交替出现，且SMI信号峰谷点（翻转点）始终对应于外部正弦振动信号的幅值最值点。SMI信号任意两个相邻的峰点（A、C点）或谷点（B、D点）之间的时间间隔等于外部目标物的一个振动周期T。当外部振动目标物运动至最大位移处时，运动方向开始发生改变，此时对应的SMI信号的倾斜方向也随之变化。具体如图，当外部振动目标物朝位移减小的方向移动（A→B），即靠近激光器时，SMI信号条纹向左倾斜；而当目标物朝相反方向移动（B→C），即远离激光器时，SMI信号条纹则向右倾斜。因此，利用SMI信号中条纹的倾斜特点，可以简单快速地识别出外部目标物的运动方向。 </w:t>
      </w:r>
    </w:p>
    <w:p>
      <w:pPr>
        <w:pStyle w:val="50"/>
      </w:pPr>
      <w:bookmarkStart w:id="116" w:name="_Toc69843223"/>
      <w:bookmarkStart w:id="117" w:name="_Toc70085203"/>
      <w:bookmarkStart w:id="118" w:name="_Toc69843262"/>
      <w:bookmarkStart w:id="119" w:name="_Toc70084389"/>
      <w:bookmarkStart w:id="120" w:name="_Toc37183285"/>
      <w:r>
        <w:t>2.2.1 反馈强度因子</w:t>
      </w:r>
      <w:r>
        <w:rPr>
          <w:rFonts w:hint="eastAsia" w:eastAsiaTheme="minorEastAsia"/>
          <w:i/>
          <w:kern w:val="2"/>
        </w:rPr>
        <w:t>C</w:t>
      </w:r>
      <w:bookmarkEnd w:id="116"/>
      <w:bookmarkEnd w:id="117"/>
      <w:bookmarkEnd w:id="118"/>
      <w:bookmarkEnd w:id="119"/>
      <w:r>
        <w:rPr>
          <w:i/>
        </w:rPr>
        <w:t xml:space="preserve">  </w:t>
      </w:r>
      <w:bookmarkEnd w:id="120"/>
    </w:p>
    <w:p>
      <w:pPr>
        <w:spacing w:line="360" w:lineRule="auto"/>
        <w:ind w:firstLine="480" w:firstLineChars="200"/>
        <w:rPr>
          <w:rStyle w:val="29"/>
          <w:rFonts w:ascii="Times New Roman" w:hAnsi="Times New Roman" w:cs="Times New Roman"/>
          <w:color w:val="auto"/>
          <w:sz w:val="24"/>
          <w:szCs w:val="24"/>
        </w:rPr>
      </w:pPr>
      <w:r>
        <w:rPr>
          <w:rFonts w:ascii="Times New Roman" w:hAnsi="Times New Roman" w:cs="Times New Roman"/>
          <w:sz w:val="24"/>
          <w:szCs w:val="24"/>
        </w:rPr>
        <w:t>由</w:t>
      </w:r>
      <w:r>
        <w:rPr>
          <w:rStyle w:val="29"/>
          <w:rFonts w:ascii="Times New Roman" w:hAnsi="Times New Roman" w:cs="Times New Roman"/>
          <w:color w:val="auto"/>
          <w:sz w:val="24"/>
          <w:szCs w:val="24"/>
        </w:rPr>
        <w:t>Acket等人</w:t>
      </w:r>
      <w:r>
        <w:rPr>
          <w:rStyle w:val="29"/>
          <w:rFonts w:ascii="Times New Roman" w:hAnsi="Times New Roman" w:cs="Times New Roman"/>
          <w:color w:val="auto"/>
          <w:sz w:val="24"/>
          <w:szCs w:val="24"/>
          <w:vertAlign w:val="superscript"/>
        </w:rPr>
        <w:fldChar w:fldCharType="begin"/>
      </w:r>
      <w:r>
        <w:rPr>
          <w:rStyle w:val="29"/>
          <w:rFonts w:ascii="Times New Roman" w:hAnsi="Times New Roman" w:cs="Times New Roman"/>
          <w:color w:val="auto"/>
          <w:sz w:val="24"/>
          <w:szCs w:val="24"/>
          <w:vertAlign w:val="superscript"/>
        </w:rPr>
        <w:instrText xml:space="preserve"> REF _Ref40725969 \r \h  \* MERGEFORMAT </w:instrText>
      </w:r>
      <w:r>
        <w:rPr>
          <w:rStyle w:val="29"/>
          <w:rFonts w:ascii="Times New Roman" w:hAnsi="Times New Roman" w:cs="Times New Roman"/>
          <w:color w:val="auto"/>
          <w:sz w:val="24"/>
          <w:szCs w:val="24"/>
          <w:vertAlign w:val="superscript"/>
        </w:rPr>
        <w:fldChar w:fldCharType="separate"/>
      </w:r>
      <w:r>
        <w:rPr>
          <w:rStyle w:val="29"/>
          <w:rFonts w:ascii="Times New Roman" w:hAnsi="Times New Roman" w:cs="Times New Roman"/>
          <w:color w:val="auto"/>
          <w:sz w:val="24"/>
          <w:szCs w:val="24"/>
          <w:vertAlign w:val="superscript"/>
        </w:rPr>
        <w:t>[4]</w:t>
      </w:r>
      <w:r>
        <w:rPr>
          <w:rStyle w:val="29"/>
          <w:rFonts w:ascii="Times New Roman" w:hAnsi="Times New Roman" w:cs="Times New Roman"/>
          <w:color w:val="auto"/>
          <w:sz w:val="24"/>
          <w:szCs w:val="24"/>
          <w:vertAlign w:val="superscript"/>
        </w:rPr>
        <w:fldChar w:fldCharType="end"/>
      </w:r>
      <w:r>
        <w:rPr>
          <w:rStyle w:val="29"/>
          <w:rFonts w:ascii="Times New Roman" w:hAnsi="Times New Roman" w:cs="Times New Roman"/>
          <w:color w:val="auto"/>
          <w:sz w:val="24"/>
          <w:szCs w:val="24"/>
        </w:rPr>
        <w:t>首次</w:t>
      </w:r>
      <w:r>
        <w:rPr>
          <w:rStyle w:val="29"/>
          <w:rFonts w:hint="eastAsia" w:ascii="Times New Roman" w:hAnsi="Times New Roman" w:cs="Times New Roman"/>
          <w:color w:val="auto"/>
          <w:sz w:val="24"/>
          <w:szCs w:val="24"/>
        </w:rPr>
        <w:t>定义</w:t>
      </w:r>
      <w:r>
        <w:rPr>
          <w:rStyle w:val="29"/>
          <w:rFonts w:ascii="Times New Roman" w:hAnsi="Times New Roman" w:cs="Times New Roman"/>
          <w:color w:val="auto"/>
          <w:sz w:val="24"/>
          <w:szCs w:val="24"/>
        </w:rPr>
        <w:t>的</w:t>
      </w:r>
      <w:r>
        <w:rPr>
          <w:rFonts w:hint="eastAsia" w:ascii="Times New Roman" w:hAnsi="Times New Roman" w:cs="Times New Roman"/>
          <w:sz w:val="24"/>
          <w:szCs w:val="24"/>
        </w:rPr>
        <w:t>光</w:t>
      </w:r>
      <w:r>
        <w:rPr>
          <w:rFonts w:ascii="Times New Roman" w:hAnsi="Times New Roman" w:cs="Times New Roman"/>
          <w:sz w:val="24"/>
          <w:szCs w:val="24"/>
        </w:rPr>
        <w:t>反馈强度因子</w:t>
      </w:r>
      <w:r>
        <w:rPr>
          <w:rFonts w:hint="eastAsia" w:ascii="Times New Roman" w:hAnsi="Times New Roman" w:cs="Times New Roman"/>
          <w:i/>
          <w:sz w:val="24"/>
          <w:szCs w:val="24"/>
        </w:rPr>
        <w:t>C</w:t>
      </w:r>
      <w:r>
        <w:rPr>
          <w:rFonts w:hint="eastAsia" w:ascii="Times New Roman" w:hAnsi="Times New Roman" w:cs="Times New Roman"/>
          <w:sz w:val="24"/>
          <w:szCs w:val="24"/>
        </w:rPr>
        <w:t>是衡量自混合干涉的一个重要的系统参数，反映了系统外腔的反馈水平，会对系统输出的激光强度和频率产生影响。因此，对</w:t>
      </w:r>
      <w:r>
        <w:rPr>
          <w:rFonts w:hint="eastAsia" w:ascii="Times New Roman" w:hAnsi="Times New Roman" w:cs="Times New Roman"/>
          <w:i/>
          <w:sz w:val="24"/>
          <w:szCs w:val="24"/>
        </w:rPr>
        <w:t>C</w:t>
      </w:r>
      <w:r>
        <w:rPr>
          <w:rFonts w:hint="eastAsia" w:ascii="Times New Roman" w:hAnsi="Times New Roman" w:cs="Times New Roman"/>
          <w:sz w:val="24"/>
          <w:szCs w:val="24"/>
        </w:rPr>
        <w:t>的研究具有重要的意义。根据前文推导的公式(2-</w:t>
      </w:r>
      <w:r>
        <w:rPr>
          <w:rFonts w:ascii="Times New Roman" w:hAnsi="Times New Roman" w:cs="Times New Roman"/>
          <w:sz w:val="24"/>
          <w:szCs w:val="24"/>
        </w:rPr>
        <w:t>25</w:t>
      </w:r>
      <w:r>
        <w:rPr>
          <w:rFonts w:hint="eastAsia" w:ascii="Times New Roman" w:hAnsi="Times New Roman" w:cs="Times New Roman"/>
          <w:sz w:val="24"/>
          <w:szCs w:val="24"/>
        </w:rPr>
        <w:t>)可知，系统相位的变化与</w:t>
      </w:r>
      <w:r>
        <w:rPr>
          <w:rFonts w:hint="eastAsia" w:ascii="Times New Roman" w:hAnsi="Times New Roman" w:cs="Times New Roman"/>
          <w:i/>
          <w:sz w:val="24"/>
          <w:szCs w:val="24"/>
        </w:rPr>
        <w:t>C</w:t>
      </w:r>
      <w:r>
        <w:rPr>
          <w:rFonts w:hint="eastAsia" w:ascii="Times New Roman" w:hAnsi="Times New Roman" w:cs="Times New Roman"/>
          <w:sz w:val="24"/>
          <w:szCs w:val="24"/>
        </w:rPr>
        <w:t>的取值有关。基于相位方程，利用MATLAB进行了仿真，使线宽展宽因子</w:t>
      </w:r>
      <w:r>
        <w:rPr>
          <w:rFonts w:ascii="Times New Roman" w:hAnsi="Times New Roman" w:cs="Times New Roman"/>
          <w:i/>
          <w:sz w:val="24"/>
          <w:szCs w:val="24"/>
        </w:rPr>
        <w:t>α</w:t>
      </w:r>
      <w:r>
        <w:rPr>
          <w:rFonts w:hint="eastAsia" w:ascii="Times New Roman" w:hAnsi="Times New Roman" w:cs="Times New Roman"/>
          <w:sz w:val="24"/>
          <w:szCs w:val="24"/>
        </w:rPr>
        <w:t>恒为3，通过改变</w:t>
      </w:r>
      <w:r>
        <w:rPr>
          <w:rFonts w:hint="eastAsia" w:ascii="Times New Roman" w:hAnsi="Times New Roman" w:cs="Times New Roman"/>
          <w:i/>
          <w:sz w:val="24"/>
          <w:szCs w:val="24"/>
        </w:rPr>
        <w:t>C</w:t>
      </w:r>
      <w:r>
        <w:rPr>
          <w:rFonts w:hint="eastAsia" w:ascii="Times New Roman" w:hAnsi="Times New Roman" w:cs="Times New Roman"/>
          <w:sz w:val="24"/>
          <w:szCs w:val="24"/>
        </w:rPr>
        <w:t>值，得到了系统存在光反馈时的相位</w:t>
      </w:r>
      <w:r>
        <w:rPr>
          <w:rFonts w:ascii="Times New Roman" w:hAnsi="Times New Roman" w:cs="Times New Roman"/>
          <w:position w:val="-12"/>
          <w:sz w:val="24"/>
          <w:szCs w:val="24"/>
        </w:rPr>
        <w:object>
          <v:shape id="_x0000_i1105" o:spt="75" type="#_x0000_t75" style="height:17.25pt;width:13.5pt;" o:ole="t" filled="f" o:preferrelative="t" stroked="f" coordsize="21600,21600">
            <v:path/>
            <v:fill on="f" focussize="0,0"/>
            <v:stroke on="f" joinstyle="miter"/>
            <v:imagedata r:id="rId177" o:title=""/>
            <o:lock v:ext="edit" aspectratio="t"/>
            <w10:wrap type="none"/>
            <w10:anchorlock/>
          </v:shape>
          <o:OLEObject Type="Embed" ProgID="Equation.DSMT4" ShapeID="_x0000_i1105" DrawAspect="Content" ObjectID="_1468075805" r:id="rId176">
            <o:LockedField>false</o:LockedField>
          </o:OLEObject>
        </w:object>
      </w:r>
      <w:r>
        <w:rPr>
          <w:rFonts w:hint="eastAsia" w:ascii="Times New Roman" w:hAnsi="Times New Roman" w:cs="Times New Roman"/>
          <w:sz w:val="24"/>
          <w:szCs w:val="24"/>
        </w:rPr>
        <w:t>与不存在光反馈时的相位</w:t>
      </w:r>
      <w:r>
        <w:rPr>
          <w:rFonts w:ascii="Times New Roman" w:hAnsi="Times New Roman" w:cs="Times New Roman"/>
          <w:position w:val="-12"/>
          <w:sz w:val="24"/>
          <w:szCs w:val="24"/>
        </w:rPr>
        <w:object>
          <v:shape id="_x0000_i1106" o:spt="75" type="#_x0000_t75" style="height:17.25pt;width:13.5pt;" o:ole="t" filled="f" o:preferrelative="t" stroked="f" coordsize="21600,21600">
            <v:path/>
            <v:fill on="f" focussize="0,0"/>
            <v:stroke on="f" joinstyle="miter"/>
            <v:imagedata r:id="rId179" o:title=""/>
            <o:lock v:ext="edit" aspectratio="t"/>
            <w10:wrap type="none"/>
            <w10:anchorlock/>
          </v:shape>
          <o:OLEObject Type="Embed" ProgID="Equation.DSMT4" ShapeID="_x0000_i1106" DrawAspect="Content" ObjectID="_1468075806" r:id="rId178">
            <o:LockedField>false</o:LockedField>
          </o:OLEObject>
        </w:object>
      </w:r>
      <w:r>
        <w:rPr>
          <w:rFonts w:hint="eastAsia" w:ascii="Times New Roman" w:hAnsi="Times New Roman" w:cs="Times New Roman"/>
          <w:sz w:val="24"/>
          <w:szCs w:val="24"/>
        </w:rPr>
        <w:t>之间的关系，如图2-</w:t>
      </w:r>
      <w:r>
        <w:rPr>
          <w:rFonts w:ascii="Times New Roman" w:hAnsi="Times New Roman" w:cs="Times New Roman"/>
          <w:sz w:val="24"/>
          <w:szCs w:val="24"/>
        </w:rPr>
        <w:t>3</w:t>
      </w:r>
      <w:r>
        <w:rPr>
          <w:rFonts w:hint="eastAsia" w:ascii="Times New Roman" w:hAnsi="Times New Roman" w:cs="Times New Roman"/>
          <w:sz w:val="24"/>
          <w:szCs w:val="24"/>
        </w:rPr>
        <w:t>所示。</w:t>
      </w:r>
    </w:p>
    <w:p>
      <w:pPr>
        <w:keepNext/>
        <w:jc w:val="center"/>
        <w:rPr>
          <w:rFonts w:ascii="Times New Roman" w:hAnsi="Times New Roman" w:cs="Times New Roman"/>
        </w:rPr>
      </w:pPr>
      <w:r>
        <w:object>
          <v:shape id="_x0000_i1107" o:spt="75" type="#_x0000_t75" style="height:222.75pt;width:376.5pt;" o:ole="t" filled="f" o:preferrelative="t" stroked="f" coordsize="21600,21600">
            <v:path/>
            <v:fill on="f" focussize="0,0"/>
            <v:stroke on="f" joinstyle="miter"/>
            <v:imagedata r:id="rId181" cropleft="908f" croptop="2277f" cropright="3264f" cropbottom="1042f" o:title=""/>
            <o:lock v:ext="edit" aspectratio="t"/>
            <w10:wrap type="none"/>
            <w10:anchorlock/>
          </v:shape>
          <o:OLEObject Type="Embed" ProgID="Visio.Drawing.15" ShapeID="_x0000_i1107" DrawAspect="Content" ObjectID="_1468075807" r:id="rId180">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 2 - 3 </w:t>
      </w:r>
      <w:r>
        <w:rPr>
          <w:rFonts w:hint="eastAsia" w:ascii="Times New Roman" w:hAnsi="Times New Roman" w:cs="Times New Roman" w:eastAsiaTheme="minorEastAsia"/>
          <w:b/>
          <w:sz w:val="24"/>
          <w:szCs w:val="24"/>
        </w:rPr>
        <w:t>不同</w:t>
      </w:r>
      <w:r>
        <w:rPr>
          <w:rFonts w:hint="eastAsia" w:ascii="Times New Roman" w:hAnsi="Times New Roman" w:cs="Times New Roman" w:eastAsiaTheme="minorEastAsia"/>
          <w:b/>
          <w:i/>
          <w:sz w:val="24"/>
          <w:szCs w:val="24"/>
        </w:rPr>
        <w:t>C</w:t>
      </w:r>
      <w:r>
        <w:rPr>
          <w:rFonts w:ascii="Times New Roman" w:hAnsi="Times New Roman" w:cs="Times New Roman" w:eastAsiaTheme="minorEastAsia"/>
          <w:b/>
          <w:sz w:val="24"/>
          <w:szCs w:val="24"/>
        </w:rPr>
        <w:t>值</w:t>
      </w:r>
      <w:r>
        <w:rPr>
          <w:rFonts w:hint="eastAsia" w:ascii="Times New Roman" w:hAnsi="Times New Roman" w:cs="Times New Roman" w:eastAsiaTheme="minorEastAsia"/>
          <w:b/>
          <w:sz w:val="24"/>
          <w:szCs w:val="24"/>
        </w:rPr>
        <w:t>下</w:t>
      </w:r>
      <w:r>
        <w:rPr>
          <w:rFonts w:ascii="Times New Roman" w:hAnsi="Times New Roman" w:cs="Times New Roman" w:eastAsiaTheme="minorEastAsia"/>
          <w:b/>
          <w:sz w:val="24"/>
          <w:szCs w:val="24"/>
        </w:rPr>
        <w:t>的相位</w:t>
      </w:r>
      <w:r>
        <w:rPr>
          <w:rFonts w:hint="eastAsia" w:ascii="Times New Roman" w:hAnsi="Times New Roman" w:cs="Times New Roman" w:eastAsiaTheme="minorEastAsia"/>
          <w:b/>
          <w:sz w:val="24"/>
          <w:szCs w:val="24"/>
        </w:rPr>
        <w:t>关系仿真</w:t>
      </w:r>
      <w:r>
        <w:rPr>
          <w:rFonts w:ascii="Times New Roman" w:hAnsi="Times New Roman" w:cs="Times New Roman" w:eastAsiaTheme="minorEastAsia"/>
          <w:b/>
          <w:sz w:val="24"/>
          <w:szCs w:val="24"/>
        </w:rPr>
        <w:t>图</w:t>
      </w:r>
    </w:p>
    <w:p>
      <w:pPr>
        <w:spacing w:line="360" w:lineRule="auto"/>
        <w:ind w:firstLine="480" w:firstLineChars="200"/>
        <w:rPr>
          <w:rFonts w:ascii="Times New Roman" w:hAnsi="Times New Roman" w:cs="Times New Roman"/>
          <w:sz w:val="24"/>
          <w:szCs w:val="24"/>
        </w:rPr>
      </w:pPr>
      <w:r>
        <w:rPr>
          <w:rFonts w:ascii="Times New Roman" w:hAnsi="Times New Roman" w:cs="Times New Roman"/>
          <w:sz w:val="24"/>
          <w:szCs w:val="24"/>
        </w:rPr>
        <w:t>观察图2-3可</w:t>
      </w:r>
      <w:r>
        <w:rPr>
          <w:rFonts w:hint="eastAsia" w:ascii="Times New Roman" w:hAnsi="Times New Roman" w:cs="Times New Roman"/>
          <w:sz w:val="24"/>
          <w:szCs w:val="24"/>
        </w:rPr>
        <w:t>以</w:t>
      </w:r>
      <w:r>
        <w:rPr>
          <w:rFonts w:ascii="Times New Roman" w:hAnsi="Times New Roman" w:cs="Times New Roman"/>
          <w:sz w:val="24"/>
          <w:szCs w:val="24"/>
        </w:rPr>
        <w:t>得出，</w:t>
      </w:r>
      <w:r>
        <w:rPr>
          <w:rFonts w:hint="eastAsia" w:ascii="Times New Roman" w:hAnsi="Times New Roman" w:cs="Times New Roman"/>
          <w:sz w:val="24"/>
          <w:szCs w:val="24"/>
        </w:rPr>
        <w:t>当</w:t>
      </w:r>
      <w:r>
        <w:rPr>
          <w:rFonts w:ascii="Times New Roman" w:hAnsi="Times New Roman" w:cs="Times New Roman"/>
          <w:sz w:val="24"/>
          <w:szCs w:val="24"/>
        </w:rPr>
        <w:t>线宽展宽因子</w:t>
      </w:r>
      <w:r>
        <w:rPr>
          <w:rFonts w:ascii="Times New Roman" w:hAnsi="Times New Roman" w:cs="Times New Roman"/>
          <w:i/>
          <w:sz w:val="24"/>
          <w:szCs w:val="24"/>
        </w:rPr>
        <w:t>α</w:t>
      </w:r>
      <w:r>
        <w:rPr>
          <w:rFonts w:hint="eastAsia" w:ascii="Times New Roman" w:hAnsi="Times New Roman" w:cs="Times New Roman"/>
          <w:sz w:val="24"/>
          <w:szCs w:val="24"/>
        </w:rPr>
        <w:t>为恒定值</w:t>
      </w:r>
      <w:r>
        <w:rPr>
          <w:rFonts w:ascii="Times New Roman" w:hAnsi="Times New Roman" w:cs="Times New Roman"/>
          <w:sz w:val="24"/>
          <w:szCs w:val="24"/>
        </w:rPr>
        <w:t>，</w:t>
      </w:r>
      <w:r>
        <w:rPr>
          <w:rFonts w:hint="eastAsia" w:ascii="Times New Roman" w:hAnsi="Times New Roman" w:cs="Times New Roman"/>
          <w:sz w:val="24"/>
          <w:szCs w:val="24"/>
        </w:rPr>
        <w:t>而光</w:t>
      </w:r>
      <w:r>
        <w:rPr>
          <w:rFonts w:ascii="Times New Roman" w:hAnsi="Times New Roman" w:cs="Times New Roman"/>
          <w:sz w:val="24"/>
          <w:szCs w:val="24"/>
        </w:rPr>
        <w:t>反馈强度</w:t>
      </w:r>
      <w:r>
        <w:rPr>
          <w:rFonts w:hint="eastAsia" w:ascii="Times New Roman" w:hAnsi="Times New Roman" w:cs="Times New Roman"/>
          <w:i/>
          <w:sz w:val="24"/>
          <w:szCs w:val="24"/>
        </w:rPr>
        <w:t>C</w:t>
      </w:r>
      <w:r>
        <w:rPr>
          <w:rFonts w:ascii="Times New Roman" w:hAnsi="Times New Roman" w:cs="Times New Roman"/>
          <w:sz w:val="24"/>
          <w:szCs w:val="24"/>
        </w:rPr>
        <w:t>值不同时</w:t>
      </w:r>
      <w:r>
        <w:rPr>
          <w:rFonts w:hint="eastAsia" w:ascii="Times New Roman" w:hAnsi="Times New Roman" w:cs="Times New Roman"/>
          <w:sz w:val="24"/>
          <w:szCs w:val="24"/>
        </w:rPr>
        <w:t>，初相位</w:t>
      </w:r>
      <w:r>
        <w:rPr>
          <w:rFonts w:ascii="Times New Roman" w:hAnsi="Times New Roman" w:cs="Times New Roman"/>
          <w:position w:val="-12"/>
          <w:sz w:val="24"/>
          <w:szCs w:val="24"/>
        </w:rPr>
        <w:object>
          <v:shape id="_x0000_i1108" o:spt="75" type="#_x0000_t75" style="height:17.25pt;width:13.5pt;" o:ole="t" filled="f" o:preferrelative="t" stroked="f" coordsize="21600,21600">
            <v:path/>
            <v:fill on="f" focussize="0,0"/>
            <v:stroke on="f" joinstyle="miter"/>
            <v:imagedata r:id="rId183" o:title=""/>
            <o:lock v:ext="edit" aspectratio="t"/>
            <w10:wrap type="none"/>
            <w10:anchorlock/>
          </v:shape>
          <o:OLEObject Type="Embed" ProgID="Equation.DSMT4" ShapeID="_x0000_i1108" DrawAspect="Content" ObjectID="_1468075808" r:id="rId182">
            <o:LockedField>false</o:LockedField>
          </o:OLEObject>
        </w:object>
      </w:r>
      <w:r>
        <w:rPr>
          <w:rFonts w:hint="eastAsia" w:ascii="Times New Roman" w:hAnsi="Times New Roman" w:cs="Times New Roman"/>
          <w:sz w:val="24"/>
          <w:szCs w:val="24"/>
        </w:rPr>
        <w:t>和光反馈相位</w:t>
      </w:r>
      <w:r>
        <w:rPr>
          <w:rFonts w:ascii="Times New Roman" w:hAnsi="Times New Roman" w:cs="Times New Roman"/>
          <w:position w:val="-12"/>
          <w:sz w:val="24"/>
          <w:szCs w:val="24"/>
        </w:rPr>
        <w:object>
          <v:shape id="_x0000_i1109" o:spt="75" type="#_x0000_t75" style="height:17.25pt;width:13.5pt;" o:ole="t" filled="f" o:preferrelative="t" stroked="f" coordsize="21600,21600">
            <v:path/>
            <v:fill on="f" focussize="0,0"/>
            <v:stroke on="f" joinstyle="miter"/>
            <v:imagedata r:id="rId177" o:title=""/>
            <o:lock v:ext="edit" aspectratio="t"/>
            <w10:wrap type="none"/>
            <w10:anchorlock/>
          </v:shape>
          <o:OLEObject Type="Embed" ProgID="Equation.DSMT4" ShapeID="_x0000_i1109" DrawAspect="Content" ObjectID="_1468075809" r:id="rId184">
            <o:LockedField>false</o:LockedField>
          </o:OLEObject>
        </w:object>
      </w:r>
      <w:r>
        <w:rPr>
          <w:rFonts w:hint="eastAsia" w:ascii="Times New Roman" w:hAnsi="Times New Roman" w:cs="Times New Roman"/>
          <w:sz w:val="24"/>
          <w:szCs w:val="24"/>
        </w:rPr>
        <w:t>二者间的关系曲线区别较为明显。对于</w:t>
      </w:r>
      <w:r>
        <w:rPr>
          <w:rFonts w:ascii="Times New Roman" w:hAnsi="Times New Roman" w:cs="Times New Roman"/>
          <w:position w:val="-6"/>
          <w:sz w:val="24"/>
          <w:szCs w:val="24"/>
        </w:rPr>
        <w:object>
          <v:shape id="_x0000_i1110" o:spt="75" type="#_x0000_t75" style="height:13.5pt;width:28.5pt;" o:ole="t" filled="f" o:preferrelative="t" stroked="f" coordsize="21600,21600">
            <v:path/>
            <v:fill on="f" focussize="0,0"/>
            <v:stroke on="f" joinstyle="miter"/>
            <v:imagedata r:id="rId32" o:title=""/>
            <o:lock v:ext="edit" aspectratio="t"/>
            <w10:wrap type="none"/>
            <w10:anchorlock/>
          </v:shape>
          <o:OLEObject Type="Embed" ProgID="Equation.DSMT4" ShapeID="_x0000_i1110" DrawAspect="Content" ObjectID="_1468075810" r:id="rId185">
            <o:LockedField>false</o:LockedField>
          </o:OLEObject>
        </w:object>
      </w:r>
      <w:r>
        <w:rPr>
          <w:rFonts w:hint="eastAsia" w:ascii="Times New Roman" w:hAnsi="Times New Roman" w:cs="Times New Roman"/>
          <w:sz w:val="24"/>
          <w:szCs w:val="24"/>
        </w:rPr>
        <w:t>，可分为以下两种情况：</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hint="eastAsia" w:ascii="Times New Roman" w:hAnsi="Times New Roman" w:cs="Times New Roman"/>
          <w:sz w:val="24"/>
          <w:szCs w:val="24"/>
        </w:rPr>
        <w:t>①</w:t>
      </w:r>
      <w:r>
        <w:rPr>
          <w:rFonts w:ascii="Times New Roman" w:hAnsi="Times New Roman" w:cs="Times New Roman"/>
          <w:sz w:val="24"/>
          <w:szCs w:val="24"/>
        </w:rPr>
        <w:fldChar w:fldCharType="end"/>
      </w:r>
      <w:r>
        <w:rPr>
          <w:rFonts w:ascii="Times New Roman" w:hAnsi="Times New Roman" w:cs="Times New Roman"/>
          <w:sz w:val="24"/>
          <w:szCs w:val="24"/>
        </w:rPr>
        <w:t>当</w:t>
      </w:r>
      <w:r>
        <w:rPr>
          <w:rFonts w:ascii="Times New Roman" w:hAnsi="Times New Roman" w:cs="Times New Roman"/>
          <w:position w:val="-6"/>
          <w:sz w:val="24"/>
          <w:szCs w:val="24"/>
        </w:rPr>
        <w:object>
          <v:shape id="_x0000_i1111" o:spt="75" type="#_x0000_t75" style="height:13.5pt;width:31.5pt;" o:ole="t" filled="f" o:preferrelative="t" stroked="f" coordsize="21600,21600">
            <v:path/>
            <v:fill on="f" focussize="0,0"/>
            <v:stroke on="f" joinstyle="miter"/>
            <v:imagedata r:id="rId187" o:title=""/>
            <o:lock v:ext="edit" aspectratio="t"/>
            <w10:wrap type="none"/>
            <w10:anchorlock/>
          </v:shape>
          <o:OLEObject Type="Embed" ProgID="Equation.DSMT4" ShapeID="_x0000_i1111" DrawAspect="Content" ObjectID="_1468075811" r:id="rId186">
            <o:LockedField>false</o:LockedField>
          </o:OLEObject>
        </w:object>
      </w:r>
      <w:r>
        <w:rPr>
          <w:rFonts w:ascii="Times New Roman" w:hAnsi="Times New Roman" w:cs="Times New Roman"/>
          <w:sz w:val="24"/>
          <w:szCs w:val="24"/>
        </w:rPr>
        <w:t>时（</w:t>
      </w:r>
      <w:r>
        <w:rPr>
          <w:rFonts w:hint="eastAsia" w:ascii="Times New Roman" w:hAnsi="Times New Roman" w:cs="Times New Roman"/>
          <w:sz w:val="24"/>
          <w:szCs w:val="24"/>
        </w:rPr>
        <w:t>对应</w:t>
      </w:r>
      <w:r>
        <w:rPr>
          <w:rFonts w:ascii="Times New Roman" w:hAnsi="Times New Roman" w:cs="Times New Roman"/>
          <w:sz w:val="24"/>
          <w:szCs w:val="24"/>
        </w:rPr>
        <w:t>图中</w:t>
      </w:r>
      <w:r>
        <w:rPr>
          <w:rFonts w:ascii="Times New Roman" w:hAnsi="Times New Roman" w:cs="Times New Roman"/>
          <w:i/>
          <w:sz w:val="24"/>
          <w:szCs w:val="24"/>
        </w:rPr>
        <w:t>C=</w:t>
      </w:r>
      <w:r>
        <w:rPr>
          <w:rFonts w:ascii="Times New Roman" w:hAnsi="Times New Roman" w:cs="Times New Roman"/>
          <w:sz w:val="24"/>
          <w:szCs w:val="24"/>
        </w:rPr>
        <w:t>0.1的</w:t>
      </w:r>
      <w:r>
        <w:rPr>
          <w:rFonts w:hint="eastAsia" w:ascii="Times New Roman" w:hAnsi="Times New Roman" w:cs="Times New Roman"/>
          <w:sz w:val="24"/>
          <w:szCs w:val="24"/>
        </w:rPr>
        <w:t>红色实线</w:t>
      </w:r>
      <w:r>
        <w:rPr>
          <w:rFonts w:ascii="Times New Roman" w:hAnsi="Times New Roman" w:cs="Times New Roman"/>
          <w:sz w:val="24"/>
          <w:szCs w:val="24"/>
        </w:rPr>
        <w:t>），</w:t>
      </w:r>
      <w:r>
        <w:rPr>
          <w:rFonts w:hint="eastAsia" w:ascii="Times New Roman" w:hAnsi="Times New Roman" w:cs="Times New Roman"/>
          <w:sz w:val="24"/>
          <w:szCs w:val="24"/>
        </w:rPr>
        <w:t>耦合程度较低，每一个</w:t>
      </w:r>
      <w:r>
        <w:rPr>
          <w:rFonts w:ascii="Times New Roman" w:hAnsi="Times New Roman" w:cs="Times New Roman"/>
          <w:position w:val="-12"/>
          <w:sz w:val="24"/>
          <w:szCs w:val="24"/>
        </w:rPr>
        <w:object>
          <v:shape id="_x0000_i1112" o:spt="75" type="#_x0000_t75" style="height:17.25pt;width:13.5pt;" o:ole="t" filled="f" o:preferrelative="t" stroked="f" coordsize="21600,21600">
            <v:path/>
            <v:fill on="f" focussize="0,0"/>
            <v:stroke on="f" joinstyle="miter"/>
            <v:imagedata r:id="rId183" o:title=""/>
            <o:lock v:ext="edit" aspectratio="t"/>
            <w10:wrap type="none"/>
            <w10:anchorlock/>
          </v:shape>
          <o:OLEObject Type="Embed" ProgID="Equation.DSMT4" ShapeID="_x0000_i1112" DrawAspect="Content" ObjectID="_1468075812" r:id="rId188">
            <o:LockedField>false</o:LockedField>
          </o:OLEObject>
        </w:object>
      </w:r>
      <w:r>
        <w:rPr>
          <w:rFonts w:hint="eastAsia" w:ascii="Times New Roman" w:hAnsi="Times New Roman" w:cs="Times New Roman"/>
          <w:sz w:val="24"/>
          <w:szCs w:val="24"/>
        </w:rPr>
        <w:t>仅对应一个</w:t>
      </w:r>
      <w:r>
        <w:rPr>
          <w:rFonts w:ascii="Times New Roman" w:hAnsi="Times New Roman" w:cs="Times New Roman"/>
          <w:position w:val="-12"/>
          <w:sz w:val="24"/>
          <w:szCs w:val="24"/>
        </w:rPr>
        <w:object>
          <v:shape id="_x0000_i1113" o:spt="75" type="#_x0000_t75" style="height:17.25pt;width:13.5pt;" o:ole="t" filled="f" o:preferrelative="t" stroked="f" coordsize="21600,21600">
            <v:path/>
            <v:fill on="f" focussize="0,0"/>
            <v:stroke on="f" joinstyle="miter"/>
            <v:imagedata r:id="rId177" o:title=""/>
            <o:lock v:ext="edit" aspectratio="t"/>
            <w10:wrap type="none"/>
            <w10:anchorlock/>
          </v:shape>
          <o:OLEObject Type="Embed" ProgID="Equation.DSMT4" ShapeID="_x0000_i1113" DrawAspect="Content" ObjectID="_1468075813" r:id="rId189">
            <o:LockedField>false</o:LockedField>
          </o:OLEObject>
        </w:object>
      </w:r>
      <w:r>
        <w:rPr>
          <w:rFonts w:ascii="Times New Roman" w:hAnsi="Times New Roman" w:cs="Times New Roman"/>
          <w:sz w:val="24"/>
          <w:szCs w:val="24"/>
        </w:rPr>
        <w:t>，</w:t>
      </w:r>
      <w:r>
        <w:rPr>
          <w:rFonts w:hint="eastAsia" w:ascii="Times New Roman" w:hAnsi="Times New Roman" w:cs="Times New Roman"/>
          <w:sz w:val="24"/>
          <w:szCs w:val="24"/>
        </w:rPr>
        <w:t>如图中红色实线与黑色虚线始终仅有一个交点，</w:t>
      </w:r>
      <w:r>
        <w:rPr>
          <w:rFonts w:ascii="Times New Roman" w:hAnsi="Times New Roman" w:cs="Times New Roman"/>
          <w:sz w:val="24"/>
          <w:szCs w:val="24"/>
        </w:rPr>
        <w:t>且</w:t>
      </w:r>
      <w:r>
        <w:rPr>
          <w:rFonts w:hint="eastAsia" w:ascii="Times New Roman" w:hAnsi="Times New Roman" w:cs="Times New Roman"/>
          <w:sz w:val="24"/>
          <w:szCs w:val="24"/>
        </w:rPr>
        <w:t>还存在</w:t>
      </w:r>
      <w:r>
        <w:rPr>
          <w:rFonts w:ascii="Times New Roman" w:hAnsi="Times New Roman" w:cs="Times New Roman"/>
          <w:position w:val="-12"/>
          <w:sz w:val="24"/>
          <w:szCs w:val="24"/>
        </w:rPr>
        <w:object>
          <v:shape id="_x0000_i1114" o:spt="75" type="#_x0000_t75" style="height:17.25pt;width:36pt;" o:ole="t" filled="f" o:preferrelative="t" stroked="f" coordsize="21600,21600">
            <v:path/>
            <v:fill on="f" focussize="0,0"/>
            <v:stroke on="f" joinstyle="miter"/>
            <v:imagedata r:id="rId191" o:title=""/>
            <o:lock v:ext="edit" aspectratio="t"/>
            <w10:wrap type="none"/>
            <w10:anchorlock/>
          </v:shape>
          <o:OLEObject Type="Embed" ProgID="Equation.DSMT4" ShapeID="_x0000_i1114" DrawAspect="Content" ObjectID="_1468075814" r:id="rId190">
            <o:LockedField>false</o:LockedField>
          </o:OLEObject>
        </w:object>
      </w:r>
      <w:r>
        <w:rPr>
          <w:rFonts w:ascii="Times New Roman" w:hAnsi="Times New Roman" w:cs="Times New Roman"/>
          <w:sz w:val="24"/>
          <w:szCs w:val="24"/>
        </w:rPr>
        <w:t>的关系</w:t>
      </w:r>
      <w:r>
        <w:rPr>
          <w:rFonts w:hint="eastAsia" w:ascii="Times New Roman" w:hAnsi="Times New Roman" w:cs="Times New Roman"/>
          <w:sz w:val="24"/>
          <w:szCs w:val="24"/>
        </w:rPr>
        <w:t>。</w:t>
      </w:r>
      <w:r>
        <w:rPr>
          <w:rFonts w:ascii="Times New Roman" w:hAnsi="Times New Roman" w:cs="Times New Roman"/>
          <w:sz w:val="24"/>
          <w:szCs w:val="24"/>
        </w:rPr>
        <w:t>此时</w:t>
      </w:r>
      <w:r>
        <w:rPr>
          <w:rFonts w:hint="eastAsia" w:ascii="Times New Roman" w:hAnsi="Times New Roman" w:cs="Times New Roman"/>
          <w:sz w:val="24"/>
          <w:szCs w:val="24"/>
        </w:rPr>
        <w:t>系统的</w:t>
      </w:r>
      <w:r>
        <w:rPr>
          <w:rFonts w:ascii="Times New Roman" w:hAnsi="Times New Roman" w:cs="Times New Roman"/>
          <w:sz w:val="24"/>
          <w:szCs w:val="24"/>
        </w:rPr>
        <w:t>激光输出功率</w:t>
      </w:r>
      <w:r>
        <w:rPr>
          <w:rFonts w:hint="eastAsia" w:ascii="Times New Roman" w:hAnsi="Times New Roman" w:cs="Times New Roman"/>
          <w:sz w:val="24"/>
          <w:szCs w:val="24"/>
        </w:rPr>
        <w:t>方程式可表示为：</w:t>
      </w:r>
      <w:r>
        <w:rPr>
          <w:rFonts w:ascii="Times New Roman" w:hAnsi="Times New Roman" w:cs="Times New Roman"/>
          <w:position w:val="-14"/>
          <w:sz w:val="24"/>
          <w:szCs w:val="24"/>
        </w:rPr>
        <w:object>
          <v:shape id="_x0000_i1115" o:spt="75" type="#_x0000_t75" style="height:21pt;width:93.75pt;" o:ole="t" filled="f" o:preferrelative="t" stroked="f" coordsize="21600,21600">
            <v:path/>
            <v:fill on="f" focussize="0,0"/>
            <v:stroke on="f" joinstyle="miter"/>
            <v:imagedata r:id="rId193" o:title=""/>
            <o:lock v:ext="edit" aspectratio="t"/>
            <w10:wrap type="none"/>
            <w10:anchorlock/>
          </v:shape>
          <o:OLEObject Type="Embed" ProgID="Equation.DSMT4" ShapeID="_x0000_i1115" DrawAspect="Content" ObjectID="_1468075815" r:id="rId192">
            <o:LockedField>false</o:LockedField>
          </o:OLEObject>
        </w:object>
      </w:r>
      <w:r>
        <w:rPr>
          <w:rFonts w:hint="eastAsia" w:ascii="Times New Roman" w:hAnsi="Times New Roman" w:cs="Times New Roman"/>
          <w:sz w:val="24"/>
          <w:szCs w:val="24"/>
        </w:rPr>
        <w:t>，与</w:t>
      </w:r>
      <w:r>
        <w:rPr>
          <w:rFonts w:ascii="Times New Roman" w:hAnsi="Times New Roman" w:cs="Times New Roman"/>
          <w:sz w:val="24"/>
          <w:szCs w:val="24"/>
        </w:rPr>
        <w:t>传统</w:t>
      </w:r>
      <w:r>
        <w:rPr>
          <w:rFonts w:hint="eastAsia" w:ascii="Times New Roman" w:hAnsi="Times New Roman" w:cs="Times New Roman"/>
          <w:sz w:val="24"/>
          <w:szCs w:val="24"/>
        </w:rPr>
        <w:t>的双光束</w:t>
      </w:r>
      <w:r>
        <w:rPr>
          <w:rFonts w:ascii="Times New Roman" w:hAnsi="Times New Roman" w:cs="Times New Roman"/>
          <w:sz w:val="24"/>
          <w:szCs w:val="24"/>
        </w:rPr>
        <w:t>干涉</w:t>
      </w:r>
      <w:r>
        <w:rPr>
          <w:rFonts w:hint="eastAsia" w:ascii="Times New Roman" w:hAnsi="Times New Roman" w:cs="Times New Roman"/>
          <w:sz w:val="24"/>
          <w:szCs w:val="24"/>
        </w:rPr>
        <w:t>方程相同</w:t>
      </w:r>
      <w:r>
        <w:rPr>
          <w:rFonts w:ascii="Times New Roman" w:hAnsi="Times New Roman" w:cs="Times New Roman"/>
          <w:sz w:val="24"/>
          <w:szCs w:val="24"/>
        </w:rPr>
        <w:t>，</w:t>
      </w:r>
      <w:r>
        <w:rPr>
          <w:rFonts w:hint="eastAsia" w:ascii="Times New Roman" w:hAnsi="Times New Roman" w:cs="Times New Roman"/>
          <w:sz w:val="24"/>
          <w:szCs w:val="24"/>
        </w:rPr>
        <w:t>信号中的条纹没有倾斜性，</w:t>
      </w:r>
      <w:r>
        <w:rPr>
          <w:rFonts w:ascii="Times New Roman" w:hAnsi="Times New Roman" w:cs="Times New Roman"/>
          <w:sz w:val="24"/>
          <w:szCs w:val="24"/>
        </w:rPr>
        <w:t>为一类正弦信号。</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hint="eastAsia" w:ascii="Times New Roman" w:hAnsi="Times New Roman" w:cs="Times New Roman"/>
          <w:sz w:val="24"/>
          <w:szCs w:val="24"/>
        </w:rPr>
        <w:t>②</w:t>
      </w:r>
      <w:r>
        <w:rPr>
          <w:rFonts w:ascii="Times New Roman" w:hAnsi="Times New Roman" w:cs="Times New Roman"/>
          <w:sz w:val="24"/>
          <w:szCs w:val="24"/>
        </w:rPr>
        <w:fldChar w:fldCharType="end"/>
      </w:r>
      <w:r>
        <w:rPr>
          <w:rFonts w:ascii="Times New Roman" w:hAnsi="Times New Roman" w:cs="Times New Roman"/>
          <w:sz w:val="24"/>
          <w:szCs w:val="24"/>
        </w:rPr>
        <w:t>当</w:t>
      </w:r>
      <w:r>
        <w:rPr>
          <w:rFonts w:hint="eastAsia" w:ascii="Times New Roman" w:hAnsi="Times New Roman" w:cs="Times New Roman"/>
          <w:i/>
          <w:sz w:val="24"/>
          <w:szCs w:val="24"/>
        </w:rPr>
        <w:t>C</w:t>
      </w:r>
      <w:r>
        <w:rPr>
          <w:rFonts w:hint="eastAsia" w:ascii="Times New Roman" w:hAnsi="Times New Roman" w:cs="Times New Roman"/>
          <w:sz w:val="24"/>
          <w:szCs w:val="24"/>
        </w:rPr>
        <w:t>逐渐增大</w:t>
      </w:r>
      <w:r>
        <w:rPr>
          <w:rFonts w:ascii="Times New Roman" w:hAnsi="Times New Roman" w:cs="Times New Roman"/>
          <w:sz w:val="24"/>
          <w:szCs w:val="24"/>
        </w:rPr>
        <w:t>时</w:t>
      </w:r>
      <w:r>
        <w:rPr>
          <w:rFonts w:hint="eastAsia" w:ascii="Times New Roman" w:hAnsi="Times New Roman" w:cs="Times New Roman"/>
          <w:sz w:val="24"/>
          <w:szCs w:val="24"/>
        </w:rPr>
        <w:t>（如图中</w:t>
      </w:r>
      <w:r>
        <w:rPr>
          <w:rFonts w:hint="eastAsia" w:ascii="Times New Roman" w:hAnsi="Times New Roman" w:cs="Times New Roman"/>
          <w:i/>
          <w:sz w:val="24"/>
          <w:szCs w:val="24"/>
        </w:rPr>
        <w:t>C</w:t>
      </w:r>
      <w:r>
        <w:rPr>
          <w:rFonts w:hint="eastAsia" w:ascii="Times New Roman" w:hAnsi="Times New Roman" w:cs="Times New Roman"/>
          <w:sz w:val="24"/>
          <w:szCs w:val="24"/>
        </w:rPr>
        <w:t>=</w:t>
      </w:r>
      <w:r>
        <w:rPr>
          <w:rFonts w:ascii="Times New Roman" w:hAnsi="Times New Roman" w:cs="Times New Roman"/>
          <w:sz w:val="24"/>
          <w:szCs w:val="24"/>
        </w:rPr>
        <w:t>0.8</w:t>
      </w:r>
      <w:r>
        <w:rPr>
          <w:rFonts w:hint="eastAsia" w:ascii="Times New Roman" w:hAnsi="Times New Roman" w:cs="Times New Roman"/>
          <w:sz w:val="24"/>
          <w:szCs w:val="24"/>
        </w:rPr>
        <w:t>的蓝色曲线），相位曲线仍具有单调性，</w:t>
      </w:r>
      <w:r>
        <w:rPr>
          <w:rFonts w:ascii="Times New Roman" w:hAnsi="Times New Roman" w:cs="Times New Roman"/>
          <w:position w:val="-12"/>
          <w:sz w:val="24"/>
          <w:szCs w:val="24"/>
        </w:rPr>
        <w:object>
          <v:shape id="_x0000_i1116" o:spt="75" type="#_x0000_t75" style="height:17.25pt;width:13.5pt;" o:ole="t" filled="f" o:preferrelative="t" stroked="f" coordsize="21600,21600">
            <v:path/>
            <v:fill on="f" focussize="0,0"/>
            <v:stroke on="f" joinstyle="miter"/>
            <v:imagedata r:id="rId183" o:title=""/>
            <o:lock v:ext="edit" aspectratio="t"/>
            <w10:wrap type="none"/>
            <w10:anchorlock/>
          </v:shape>
          <o:OLEObject Type="Embed" ProgID="Equation.DSMT4" ShapeID="_x0000_i1116" DrawAspect="Content" ObjectID="_1468075816" r:id="rId194">
            <o:LockedField>false</o:LockedField>
          </o:OLEObject>
        </w:object>
      </w:r>
      <w:r>
        <w:rPr>
          <w:rFonts w:hint="eastAsia" w:ascii="Times New Roman" w:hAnsi="Times New Roman" w:cs="Times New Roman"/>
          <w:sz w:val="24"/>
          <w:szCs w:val="24"/>
        </w:rPr>
        <w:t>与</w:t>
      </w:r>
      <w:r>
        <w:rPr>
          <w:rFonts w:ascii="Times New Roman" w:hAnsi="Times New Roman" w:cs="Times New Roman"/>
          <w:position w:val="-12"/>
          <w:sz w:val="24"/>
          <w:szCs w:val="24"/>
        </w:rPr>
        <w:object>
          <v:shape id="_x0000_i1117" o:spt="75" type="#_x0000_t75" style="height:17.25pt;width:13.5pt;" o:ole="t" filled="f" o:preferrelative="t" stroked="f" coordsize="21600,21600">
            <v:path/>
            <v:fill on="f" focussize="0,0"/>
            <v:stroke on="f" joinstyle="miter"/>
            <v:imagedata r:id="rId196" o:title=""/>
            <o:lock v:ext="edit" aspectratio="t"/>
            <w10:wrap type="none"/>
            <w10:anchorlock/>
          </v:shape>
          <o:OLEObject Type="Embed" ProgID="Equation.DSMT4" ShapeID="_x0000_i1117" DrawAspect="Content" ObjectID="_1468075817" r:id="rId195">
            <o:LockedField>false</o:LockedField>
          </o:OLEObject>
        </w:object>
      </w:r>
      <w:r>
        <w:rPr>
          <w:rFonts w:hint="eastAsia" w:ascii="Times New Roman" w:hAnsi="Times New Roman" w:cs="Times New Roman"/>
          <w:sz w:val="24"/>
          <w:szCs w:val="24"/>
        </w:rPr>
        <w:t>依然存在确定的映射关系，但由于</w:t>
      </w:r>
      <w:r>
        <w:rPr>
          <w:rFonts w:hint="eastAsia" w:ascii="Times New Roman" w:hAnsi="Times New Roman" w:cs="Times New Roman"/>
          <w:i/>
          <w:sz w:val="24"/>
          <w:szCs w:val="24"/>
        </w:rPr>
        <w:t>C</w:t>
      </w:r>
      <w:r>
        <w:rPr>
          <w:rFonts w:hint="eastAsia" w:ascii="Times New Roman" w:hAnsi="Times New Roman" w:cs="Times New Roman"/>
          <w:sz w:val="24"/>
          <w:szCs w:val="24"/>
        </w:rPr>
        <w:t>增大，相位曲线出现了周期性的微小扰动，</w:t>
      </w:r>
      <w:r>
        <w:rPr>
          <w:rFonts w:ascii="Times New Roman" w:hAnsi="Times New Roman" w:cs="Times New Roman"/>
          <w:position w:val="-12"/>
          <w:sz w:val="24"/>
          <w:szCs w:val="24"/>
        </w:rPr>
        <w:object>
          <v:shape id="_x0000_i1118" o:spt="75" type="#_x0000_t75" style="height:17.25pt;width:13.5pt;" o:ole="t" filled="f" o:preferrelative="t" stroked="f" coordsize="21600,21600">
            <v:path/>
            <v:fill on="f" focussize="0,0"/>
            <v:stroke on="f" joinstyle="miter"/>
            <v:imagedata r:id="rId183" o:title=""/>
            <o:lock v:ext="edit" aspectratio="t"/>
            <w10:wrap type="none"/>
            <w10:anchorlock/>
          </v:shape>
          <o:OLEObject Type="Embed" ProgID="Equation.DSMT4" ShapeID="_x0000_i1118" DrawAspect="Content" ObjectID="_1468075818" r:id="rId197">
            <o:LockedField>false</o:LockedField>
          </o:OLEObject>
        </w:object>
      </w:r>
      <w:r>
        <w:rPr>
          <w:rFonts w:hint="eastAsia" w:ascii="Times New Roman" w:hAnsi="Times New Roman" w:cs="Times New Roman"/>
          <w:sz w:val="24"/>
          <w:szCs w:val="24"/>
        </w:rPr>
        <w:t>与</w:t>
      </w:r>
      <w:r>
        <w:rPr>
          <w:rFonts w:ascii="Times New Roman" w:hAnsi="Times New Roman" w:cs="Times New Roman"/>
          <w:position w:val="-12"/>
          <w:sz w:val="24"/>
          <w:szCs w:val="24"/>
        </w:rPr>
        <w:object>
          <v:shape id="_x0000_i1119" o:spt="75" type="#_x0000_t75" style="height:17.25pt;width:13.5pt;" o:ole="t" filled="f" o:preferrelative="t" stroked="f" coordsize="21600,21600">
            <v:path/>
            <v:fill on="f" focussize="0,0"/>
            <v:stroke on="f" joinstyle="miter"/>
            <v:imagedata r:id="rId196" o:title=""/>
            <o:lock v:ext="edit" aspectratio="t"/>
            <w10:wrap type="none"/>
            <w10:anchorlock/>
          </v:shape>
          <o:OLEObject Type="Embed" ProgID="Equation.DSMT4" ShapeID="_x0000_i1119" DrawAspect="Content" ObjectID="_1468075819" r:id="rId198">
            <o:LockedField>false</o:LockedField>
          </o:OLEObject>
        </w:object>
      </w:r>
      <w:r>
        <w:rPr>
          <w:rFonts w:hint="eastAsia" w:ascii="Times New Roman" w:hAnsi="Times New Roman" w:cs="Times New Roman"/>
          <w:sz w:val="24"/>
          <w:szCs w:val="24"/>
        </w:rPr>
        <w:t>二者不再呈线性关系。此时的自混合信号条纹将会发现倾斜现象。对于</w:t>
      </w:r>
      <w:r>
        <w:rPr>
          <w:rFonts w:ascii="Times New Roman" w:hAnsi="Times New Roman" w:cs="Times New Roman"/>
          <w:position w:val="-6"/>
          <w:sz w:val="24"/>
          <w:szCs w:val="24"/>
        </w:rPr>
        <w:object>
          <v:shape id="_x0000_i1120" o:spt="75" type="#_x0000_t75" style="height:13.5pt;width:28.5pt;" o:ole="t" filled="f" o:preferrelative="t" stroked="f" coordsize="21600,21600">
            <v:path/>
            <v:fill on="f" focussize="0,0"/>
            <v:stroke on="f" joinstyle="miter"/>
            <v:imagedata r:id="rId200" o:title=""/>
            <o:lock v:ext="edit" aspectratio="t"/>
            <w10:wrap type="none"/>
            <w10:anchorlock/>
          </v:shape>
          <o:OLEObject Type="Embed" ProgID="Equation.DSMT4" ShapeID="_x0000_i1120" DrawAspect="Content" ObjectID="_1468075820" r:id="rId199">
            <o:LockedField>false</o:LockedField>
          </o:OLEObject>
        </w:objec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121" o:spt="75" type="#_x0000_t75" style="height:17.25pt;width:13.5pt;" o:ole="t" filled="f" o:preferrelative="t" stroked="f" coordsize="21600,21600">
            <v:path/>
            <v:fill on="f" focussize="0,0"/>
            <v:stroke on="f" joinstyle="miter"/>
            <v:imagedata r:id="rId183" o:title=""/>
            <o:lock v:ext="edit" aspectratio="t"/>
            <w10:wrap type="none"/>
            <w10:anchorlock/>
          </v:shape>
          <o:OLEObject Type="Embed" ProgID="Equation.DSMT4" ShapeID="_x0000_i1121" DrawAspect="Content" ObjectID="_1468075821" r:id="rId201">
            <o:LockedField>false</o:LockedField>
          </o:OLEObject>
        </w:object>
      </w:r>
      <w:r>
        <w:rPr>
          <w:rFonts w:hint="eastAsia" w:ascii="Times New Roman" w:hAnsi="Times New Roman" w:cs="Times New Roman"/>
          <w:sz w:val="24"/>
          <w:szCs w:val="24"/>
        </w:rPr>
        <w:t>与</w:t>
      </w:r>
      <w:r>
        <w:rPr>
          <w:rFonts w:ascii="Times New Roman" w:hAnsi="Times New Roman" w:cs="Times New Roman"/>
          <w:position w:val="-12"/>
          <w:sz w:val="24"/>
          <w:szCs w:val="24"/>
        </w:rPr>
        <w:object>
          <v:shape id="_x0000_i1122" o:spt="75" type="#_x0000_t75" style="height:17.25pt;width:13.5pt;" o:ole="t" filled="f" o:preferrelative="t" stroked="f" coordsize="21600,21600">
            <v:path/>
            <v:fill on="f" focussize="0,0"/>
            <v:stroke on="f" joinstyle="miter"/>
            <v:imagedata r:id="rId196" o:title=""/>
            <o:lock v:ext="edit" aspectratio="t"/>
            <w10:wrap type="none"/>
            <w10:anchorlock/>
          </v:shape>
          <o:OLEObject Type="Embed" ProgID="Equation.DSMT4" ShapeID="_x0000_i1122" DrawAspect="Content" ObjectID="_1468075822" r:id="rId202">
            <o:LockedField>false</o:LockedField>
          </o:OLEObject>
        </w:object>
      </w:r>
      <w:r>
        <w:rPr>
          <w:rFonts w:hint="eastAsia" w:ascii="Times New Roman" w:hAnsi="Times New Roman" w:cs="Times New Roman"/>
          <w:sz w:val="24"/>
          <w:szCs w:val="24"/>
        </w:rPr>
        <w:t>存在多个映射关系，即相位方程存在多个解，一个</w:t>
      </w:r>
      <w:r>
        <w:rPr>
          <w:rFonts w:ascii="Times New Roman" w:hAnsi="Times New Roman" w:cs="Times New Roman"/>
          <w:position w:val="-12"/>
          <w:sz w:val="24"/>
          <w:szCs w:val="24"/>
        </w:rPr>
        <w:object>
          <v:shape id="_x0000_i1123" o:spt="75" type="#_x0000_t75" style="height:17.25pt;width:13.5pt;" o:ole="t" filled="f" o:preferrelative="t" stroked="f" coordsize="21600,21600">
            <v:path/>
            <v:fill on="f" focussize="0,0"/>
            <v:stroke on="f" joinstyle="miter"/>
            <v:imagedata r:id="rId183" o:title=""/>
            <o:lock v:ext="edit" aspectratio="t"/>
            <w10:wrap type="none"/>
            <w10:anchorlock/>
          </v:shape>
          <o:OLEObject Type="Embed" ProgID="Equation.DSMT4" ShapeID="_x0000_i1123" DrawAspect="Content" ObjectID="_1468075823" r:id="rId203">
            <o:LockedField>false</o:LockedField>
          </o:OLEObject>
        </w:object>
      </w:r>
      <w:r>
        <w:rPr>
          <w:rFonts w:hint="eastAsia" w:ascii="Times New Roman" w:hAnsi="Times New Roman" w:cs="Times New Roman"/>
          <w:sz w:val="24"/>
          <w:szCs w:val="24"/>
        </w:rPr>
        <w:t>可能对应多个</w:t>
      </w:r>
      <w:r>
        <w:rPr>
          <w:rFonts w:ascii="Times New Roman" w:hAnsi="Times New Roman" w:cs="Times New Roman"/>
          <w:position w:val="-12"/>
          <w:sz w:val="24"/>
          <w:szCs w:val="24"/>
        </w:rPr>
        <w:object>
          <v:shape id="_x0000_i1124" o:spt="75" type="#_x0000_t75" style="height:17.25pt;width:13.5pt;" o:ole="t" filled="f" o:preferrelative="t" stroked="f" coordsize="21600,21600">
            <v:path/>
            <v:fill on="f" focussize="0,0"/>
            <v:stroke on="f" joinstyle="miter"/>
            <v:imagedata r:id="rId196" o:title=""/>
            <o:lock v:ext="edit" aspectratio="t"/>
            <w10:wrap type="none"/>
            <w10:anchorlock/>
          </v:shape>
          <o:OLEObject Type="Embed" ProgID="Equation.DSMT4" ShapeID="_x0000_i1124" DrawAspect="Content" ObjectID="_1468075824" r:id="rId204">
            <o:LockedField>false</o:LockedField>
          </o:OLEObject>
        </w:object>
      </w:r>
      <w:r>
        <w:rPr>
          <w:rFonts w:hint="eastAsia" w:ascii="Times New Roman" w:hAnsi="Times New Roman" w:cs="Times New Roman"/>
          <w:sz w:val="24"/>
          <w:szCs w:val="24"/>
        </w:rPr>
        <w:t>，如图中</w:t>
      </w:r>
      <w:r>
        <w:rPr>
          <w:rFonts w:hint="eastAsia" w:ascii="Times New Roman" w:hAnsi="Times New Roman" w:cs="Times New Roman"/>
          <w:i/>
          <w:sz w:val="24"/>
          <w:szCs w:val="24"/>
        </w:rPr>
        <w:t>C</w:t>
      </w:r>
      <w:r>
        <w:rPr>
          <w:rFonts w:hint="eastAsia" w:ascii="Times New Roman" w:hAnsi="Times New Roman" w:cs="Times New Roman"/>
          <w:sz w:val="24"/>
          <w:szCs w:val="24"/>
        </w:rPr>
        <w:t>=</w:t>
      </w:r>
      <w:r>
        <w:rPr>
          <w:rFonts w:ascii="Times New Roman" w:hAnsi="Times New Roman" w:cs="Times New Roman"/>
          <w:sz w:val="24"/>
          <w:szCs w:val="24"/>
        </w:rPr>
        <w:t>7</w:t>
      </w:r>
      <w:r>
        <w:rPr>
          <w:rFonts w:hint="eastAsia" w:ascii="Times New Roman" w:hAnsi="Times New Roman" w:cs="Times New Roman"/>
          <w:sz w:val="24"/>
          <w:szCs w:val="24"/>
        </w:rPr>
        <w:t>的橙色曲线，与黑色虚线的交点有5个，当虚线左移至某个位置时，交点个数变为3个；对于</w:t>
      </w:r>
      <w:r>
        <w:rPr>
          <w:rFonts w:hint="eastAsia" w:ascii="Times New Roman" w:hAnsi="Times New Roman" w:cs="Times New Roman"/>
          <w:i/>
          <w:sz w:val="24"/>
          <w:szCs w:val="24"/>
        </w:rPr>
        <w:t>C</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的紫色曲线，与黑色虚线交点为3个，当虚线左移或右移时，交点将会减少，变为1个或2个。由此可知，在不同的反馈强度区域下，激光器的工作模式也不同。</w:t>
      </w:r>
    </w:p>
    <w:p>
      <w:pPr>
        <w:keepNext/>
        <w:jc w:val="center"/>
        <w:rPr>
          <w:rFonts w:ascii="Times New Roman" w:hAnsi="Times New Roman" w:cs="Times New Roman"/>
        </w:rPr>
      </w:pPr>
      <w:r>
        <w:object>
          <v:shape id="_x0000_i1125" o:spt="75" type="#_x0000_t75" style="height:261.75pt;width:324pt;" o:ole="t" filled="f" o:preferrelative="t" stroked="f" coordsize="21600,21600">
            <v:path/>
            <v:fill on="f" focussize="0,0"/>
            <v:stroke on="f" joinstyle="miter"/>
            <v:imagedata r:id="rId206" cropleft="1745f" croptop="2611f" cropright="2844f" cropbottom="691f" o:title=""/>
            <o:lock v:ext="edit" aspectratio="t"/>
            <w10:wrap type="none"/>
            <w10:anchorlock/>
          </v:shape>
          <o:OLEObject Type="Embed" ProgID="Visio.Drawing.15" ShapeID="_x0000_i1125" DrawAspect="Content" ObjectID="_1468075825" r:id="rId205">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 2 - 4 </w:t>
      </w:r>
      <w:r>
        <w:rPr>
          <w:rFonts w:hint="eastAsia" w:ascii="Times New Roman" w:hAnsi="Times New Roman" w:cs="Times New Roman" w:eastAsiaTheme="minorEastAsia"/>
          <w:b/>
          <w:sz w:val="24"/>
          <w:szCs w:val="24"/>
        </w:rPr>
        <w:t>光反馈相位迟滞曲线示意图</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当</w:t>
      </w:r>
      <w:r>
        <w:rPr>
          <w:rFonts w:ascii="Times New Roman" w:hAnsi="Times New Roman" w:cs="Times New Roman"/>
          <w:position w:val="-6"/>
          <w:sz w:val="24"/>
          <w:szCs w:val="24"/>
        </w:rPr>
        <w:object>
          <v:shape id="_x0000_i1126" o:spt="75" type="#_x0000_t75" style="height:13.5pt;width:28.5pt;" o:ole="t" filled="f" o:preferrelative="t" stroked="f" coordsize="21600,21600">
            <v:path/>
            <v:fill on="f" focussize="0,0"/>
            <v:stroke on="f" joinstyle="miter"/>
            <v:imagedata r:id="rId200" o:title=""/>
            <o:lock v:ext="edit" aspectratio="t"/>
            <w10:wrap type="none"/>
            <w10:anchorlock/>
          </v:shape>
          <o:OLEObject Type="Embed" ProgID="Equation.DSMT4" ShapeID="_x0000_i1126" DrawAspect="Content" ObjectID="_1468075826" r:id="rId207">
            <o:LockedField>false</o:LockedField>
          </o:OLEObject>
        </w:object>
      </w:r>
      <w:r>
        <w:rPr>
          <w:rFonts w:hint="eastAsia" w:ascii="Times New Roman" w:hAnsi="Times New Roman" w:cs="Times New Roman"/>
          <w:sz w:val="24"/>
          <w:szCs w:val="24"/>
        </w:rPr>
        <w:t>时，激光器处于多模状态，此时会出现模式竞争现象，根据模式跳变原则</w:t>
      </w:r>
      <w:r>
        <w:rPr>
          <w:rFonts w:ascii="Times New Roman" w:hAnsi="Times New Roman" w:cs="Times New Roman"/>
          <w:sz w:val="24"/>
          <w:szCs w:val="24"/>
          <w:vertAlign w:val="superscript"/>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REF _Ref69648963 \r \h</w:instrText>
      </w:r>
      <w:r>
        <w:rPr>
          <w:rFonts w:ascii="Times New Roman" w:hAnsi="Times New Roman" w:cs="Times New Roman"/>
          <w:sz w:val="24"/>
          <w:szCs w:val="24"/>
        </w:rPr>
        <w:instrText xml:space="preserve"> </w:instrText>
      </w:r>
      <w:r>
        <w:rPr>
          <w:rFonts w:ascii="Times New Roman" w:hAnsi="Times New Roman" w:cs="Times New Roman"/>
          <w:sz w:val="24"/>
          <w:szCs w:val="24"/>
          <w:vertAlign w:val="superscript"/>
        </w:rPr>
        <w:instrText xml:space="preserve"> \* MERGEFORMAT </w:instrText>
      </w:r>
      <w:r>
        <w:rPr>
          <w:rFonts w:ascii="Times New Roman" w:hAnsi="Times New Roman" w:cs="Times New Roman"/>
          <w:sz w:val="24"/>
          <w:szCs w:val="24"/>
          <w:vertAlign w:val="superscript"/>
        </w:rPr>
        <w:fldChar w:fldCharType="separate"/>
      </w:r>
      <w:r>
        <w:rPr>
          <w:rFonts w:ascii="Times New Roman" w:hAnsi="Times New Roman" w:cs="Times New Roman"/>
          <w:sz w:val="24"/>
          <w:szCs w:val="24"/>
          <w:vertAlign w:val="superscript"/>
        </w:rPr>
        <w:t>[62]</w:t>
      </w:r>
      <w:r>
        <w:rPr>
          <w:rFonts w:ascii="Times New Roman" w:hAnsi="Times New Roman" w:cs="Times New Roman"/>
          <w:sz w:val="24"/>
          <w:szCs w:val="24"/>
          <w:vertAlign w:val="superscript"/>
        </w:rPr>
        <w:fldChar w:fldCharType="end"/>
      </w:r>
      <w:r>
        <w:rPr>
          <w:rFonts w:hint="eastAsia" w:ascii="Times New Roman" w:hAnsi="Times New Roman" w:cs="Times New Roman"/>
          <w:sz w:val="24"/>
          <w:szCs w:val="24"/>
        </w:rPr>
        <w:t>，自混合干涉系统始终处于拥有最窄线宽的激光模式。光反馈相位的变化会直接影响各稳定模态的相对稳定性，因此激光器输出的信号会发生突变，这种现象被称作迟滞现象。图2-</w:t>
      </w:r>
      <w:r>
        <w:rPr>
          <w:rFonts w:ascii="Times New Roman" w:hAnsi="Times New Roman" w:cs="Times New Roman"/>
          <w:sz w:val="24"/>
          <w:szCs w:val="24"/>
        </w:rPr>
        <w:t>4</w:t>
      </w:r>
      <w:r>
        <w:rPr>
          <w:rFonts w:hint="eastAsia" w:ascii="Times New Roman" w:hAnsi="Times New Roman" w:cs="Times New Roman"/>
          <w:sz w:val="24"/>
          <w:szCs w:val="24"/>
        </w:rPr>
        <w:t>是</w:t>
      </w:r>
      <w:r>
        <w:rPr>
          <w:rFonts w:hint="eastAsia" w:ascii="Times New Roman" w:hAnsi="Times New Roman" w:cs="Times New Roman"/>
          <w:i/>
          <w:sz w:val="24"/>
          <w:szCs w:val="24"/>
        </w:rPr>
        <w:t>C</w:t>
      </w:r>
      <w:r>
        <w:rPr>
          <w:rFonts w:hint="eastAsia" w:ascii="Times New Roman" w:hAnsi="Times New Roman" w:cs="Times New Roman"/>
          <w:sz w:val="24"/>
          <w:szCs w:val="24"/>
        </w:rPr>
        <w:t>=</w:t>
      </w:r>
      <w:r>
        <w:rPr>
          <w:rFonts w:ascii="Times New Roman" w:hAnsi="Times New Roman" w:cs="Times New Roman"/>
          <w:sz w:val="24"/>
          <w:szCs w:val="24"/>
        </w:rPr>
        <w:t>3</w:t>
      </w:r>
      <w:r>
        <w:rPr>
          <w:rFonts w:hint="eastAsia" w:ascii="Times New Roman" w:hAnsi="Times New Roman" w:cs="Times New Roman"/>
          <w:sz w:val="24"/>
          <w:szCs w:val="24"/>
        </w:rPr>
        <w:t>，</w:t>
      </w:r>
      <w:r>
        <w:rPr>
          <w:rFonts w:ascii="Times New Roman" w:hAnsi="Times New Roman" w:cs="Times New Roman"/>
          <w:i/>
          <w:sz w:val="24"/>
          <w:szCs w:val="24"/>
        </w:rPr>
        <w:t>α</w:t>
      </w:r>
      <w:r>
        <w:rPr>
          <w:rFonts w:hint="eastAsia" w:ascii="Times New Roman" w:hAnsi="Times New Roman" w:cs="Times New Roman"/>
          <w:sz w:val="24"/>
          <w:szCs w:val="24"/>
        </w:rPr>
        <w:t>=</w:t>
      </w:r>
      <w:r>
        <w:rPr>
          <w:rFonts w:ascii="Times New Roman" w:hAnsi="Times New Roman" w:cs="Times New Roman"/>
          <w:sz w:val="24"/>
          <w:szCs w:val="24"/>
        </w:rPr>
        <w:t>3</w:t>
      </w:r>
      <w:r>
        <w:rPr>
          <w:rFonts w:hint="eastAsia" w:ascii="Times New Roman" w:hAnsi="Times New Roman" w:cs="Times New Roman"/>
          <w:sz w:val="24"/>
          <w:szCs w:val="24"/>
        </w:rPr>
        <w:t>时光反馈相位</w:t>
      </w:r>
      <w:r>
        <w:rPr>
          <w:rFonts w:ascii="Times New Roman" w:hAnsi="Times New Roman" w:cs="Times New Roman"/>
          <w:position w:val="-12"/>
          <w:sz w:val="24"/>
          <w:szCs w:val="24"/>
        </w:rPr>
        <w:object>
          <v:shape id="_x0000_i1127" o:spt="75" type="#_x0000_t75" style="height:17.25pt;width:13.5pt;" o:ole="t" filled="f" o:preferrelative="t" stroked="f" coordsize="21600,21600">
            <v:path/>
            <v:fill on="f" focussize="0,0"/>
            <v:stroke on="f" joinstyle="miter"/>
            <v:imagedata r:id="rId196" o:title=""/>
            <o:lock v:ext="edit" aspectratio="t"/>
            <w10:wrap type="none"/>
            <w10:anchorlock/>
          </v:shape>
          <o:OLEObject Type="Embed" ProgID="Equation.DSMT4" ShapeID="_x0000_i1127" DrawAspect="Content" ObjectID="_1468075827" r:id="rId208">
            <o:LockedField>false</o:LockedField>
          </o:OLEObject>
        </w:object>
      </w:r>
      <w:r>
        <w:rPr>
          <w:rFonts w:hint="eastAsia" w:ascii="Times New Roman" w:hAnsi="Times New Roman" w:cs="Times New Roman"/>
          <w:sz w:val="24"/>
          <w:szCs w:val="24"/>
        </w:rPr>
        <w:t>随初始相位</w:t>
      </w:r>
      <w:r>
        <w:rPr>
          <w:rFonts w:ascii="Times New Roman" w:hAnsi="Times New Roman" w:cs="Times New Roman"/>
          <w:position w:val="-12"/>
          <w:sz w:val="24"/>
          <w:szCs w:val="24"/>
        </w:rPr>
        <w:object>
          <v:shape id="_x0000_i1128" o:spt="75" type="#_x0000_t75" style="height:17.25pt;width:13.5pt;" o:ole="t" filled="f" o:preferrelative="t" stroked="f" coordsize="21600,21600">
            <v:path/>
            <v:fill on="f" focussize="0,0"/>
            <v:stroke on="f" joinstyle="miter"/>
            <v:imagedata r:id="rId210" o:title=""/>
            <o:lock v:ext="edit" aspectratio="t"/>
            <w10:wrap type="none"/>
            <w10:anchorlock/>
          </v:shape>
          <o:OLEObject Type="Embed" ProgID="Equation.DSMT4" ShapeID="_x0000_i1128" DrawAspect="Content" ObjectID="_1468075828" r:id="rId209">
            <o:LockedField>false</o:LockedField>
          </o:OLEObject>
        </w:object>
      </w:r>
      <w:r>
        <w:rPr>
          <w:rFonts w:hint="eastAsia" w:ascii="Times New Roman" w:hAnsi="Times New Roman" w:cs="Times New Roman"/>
          <w:sz w:val="24"/>
          <w:szCs w:val="24"/>
        </w:rPr>
        <w:t>变化的激光迟滞曲线图。经观察不难发现，abcd区域和A</w:t>
      </w:r>
      <w:r>
        <w:rPr>
          <w:rFonts w:ascii="Times New Roman" w:hAnsi="Times New Roman" w:cs="Times New Roman"/>
          <w:sz w:val="24"/>
          <w:szCs w:val="24"/>
        </w:rPr>
        <w:t>BCD</w:t>
      </w:r>
      <w:r>
        <w:rPr>
          <w:rFonts w:hint="eastAsia" w:ascii="Times New Roman" w:hAnsi="Times New Roman" w:cs="Times New Roman"/>
          <w:sz w:val="24"/>
          <w:szCs w:val="24"/>
        </w:rPr>
        <w:t>区域内一个</w:t>
      </w:r>
      <w:r>
        <w:rPr>
          <w:rFonts w:ascii="Times New Roman" w:hAnsi="Times New Roman" w:cs="Times New Roman"/>
          <w:position w:val="-12"/>
          <w:sz w:val="24"/>
          <w:szCs w:val="24"/>
        </w:rPr>
        <w:object>
          <v:shape id="_x0000_i1129" o:spt="75" type="#_x0000_t75" style="height:17.25pt;width:13.5pt;" o:ole="t" filled="f" o:preferrelative="t" stroked="f" coordsize="21600,21600">
            <v:path/>
            <v:fill on="f" focussize="0,0"/>
            <v:stroke on="f" joinstyle="miter"/>
            <v:imagedata r:id="rId210" o:title=""/>
            <o:lock v:ext="edit" aspectratio="t"/>
            <w10:wrap type="none"/>
            <w10:anchorlock/>
          </v:shape>
          <o:OLEObject Type="Embed" ProgID="Equation.DSMT4" ShapeID="_x0000_i1129" DrawAspect="Content" ObjectID="_1468075829" r:id="rId211">
            <o:LockedField>false</o:LockedField>
          </o:OLEObject>
        </w:object>
      </w:r>
      <w:r>
        <w:rPr>
          <w:rFonts w:hint="eastAsia" w:ascii="Times New Roman" w:hAnsi="Times New Roman" w:cs="Times New Roman"/>
          <w:sz w:val="24"/>
          <w:szCs w:val="24"/>
        </w:rPr>
        <w:t>对应3个</w:t>
      </w:r>
      <w:r>
        <w:rPr>
          <w:rFonts w:ascii="Times New Roman" w:hAnsi="Times New Roman" w:cs="Times New Roman"/>
          <w:position w:val="-12"/>
          <w:sz w:val="24"/>
          <w:szCs w:val="24"/>
        </w:rPr>
        <w:object>
          <v:shape id="_x0000_i1130" o:spt="75" type="#_x0000_t75" style="height:17.25pt;width:13.5pt;" o:ole="t" filled="f" o:preferrelative="t" stroked="f" coordsize="21600,21600">
            <v:path/>
            <v:fill on="f" focussize="0,0"/>
            <v:stroke on="f" joinstyle="miter"/>
            <v:imagedata r:id="rId196" o:title=""/>
            <o:lock v:ext="edit" aspectratio="t"/>
            <w10:wrap type="none"/>
            <w10:anchorlock/>
          </v:shape>
          <o:OLEObject Type="Embed" ProgID="Equation.DSMT4" ShapeID="_x0000_i1130" DrawAspect="Content" ObjectID="_1468075830" r:id="rId212">
            <o:LockedField>false</o:LockedField>
          </o:OLEObject>
        </w:object>
      </w:r>
      <w:r>
        <w:rPr>
          <w:rFonts w:hint="eastAsia" w:ascii="Times New Roman" w:hAnsi="Times New Roman" w:cs="Times New Roman"/>
          <w:sz w:val="24"/>
          <w:szCs w:val="24"/>
        </w:rPr>
        <w:t>，此时激光模式不稳定。当</w:t>
      </w:r>
      <w:r>
        <w:rPr>
          <w:rFonts w:ascii="Times New Roman" w:hAnsi="Times New Roman" w:cs="Times New Roman"/>
          <w:position w:val="-12"/>
          <w:sz w:val="24"/>
          <w:szCs w:val="24"/>
        </w:rPr>
        <w:object>
          <v:shape id="_x0000_i1131" o:spt="75" type="#_x0000_t75" style="height:17.25pt;width:13.5pt;" o:ole="t" filled="f" o:preferrelative="t" stroked="f" coordsize="21600,21600">
            <v:path/>
            <v:fill on="f" focussize="0,0"/>
            <v:stroke on="f" joinstyle="miter"/>
            <v:imagedata r:id="rId210" o:title=""/>
            <o:lock v:ext="edit" aspectratio="t"/>
            <w10:wrap type="none"/>
            <w10:anchorlock/>
          </v:shape>
          <o:OLEObject Type="Embed" ProgID="Equation.DSMT4" ShapeID="_x0000_i1131" DrawAspect="Content" ObjectID="_1468075831" r:id="rId213">
            <o:LockedField>false</o:LockedField>
          </o:OLEObject>
        </w:object>
      </w:r>
      <w:r>
        <w:rPr>
          <w:rFonts w:hint="eastAsia" w:ascii="Times New Roman" w:hAnsi="Times New Roman" w:cs="Times New Roman"/>
          <w:sz w:val="24"/>
          <w:szCs w:val="24"/>
        </w:rPr>
        <w:t>增大时，较大的</w:t>
      </w:r>
      <w:r>
        <w:rPr>
          <w:rFonts w:ascii="Times New Roman" w:hAnsi="Times New Roman" w:cs="Times New Roman"/>
          <w:position w:val="-12"/>
          <w:sz w:val="24"/>
          <w:szCs w:val="24"/>
        </w:rPr>
        <w:object>
          <v:shape id="_x0000_i1132" o:spt="75" type="#_x0000_t75" style="height:17.25pt;width:13.5pt;" o:ole="t" filled="f" o:preferrelative="t" stroked="f" coordsize="21600,21600">
            <v:path/>
            <v:fill on="f" focussize="0,0"/>
            <v:stroke on="f" joinstyle="miter"/>
            <v:imagedata r:id="rId196" o:title=""/>
            <o:lock v:ext="edit" aspectratio="t"/>
            <w10:wrap type="none"/>
            <w10:anchorlock/>
          </v:shape>
          <o:OLEObject Type="Embed" ProgID="Equation.DSMT4" ShapeID="_x0000_i1132" DrawAspect="Content" ObjectID="_1468075832" r:id="rId214">
            <o:LockedField>false</o:LockedField>
          </o:OLEObject>
        </w:object>
      </w:r>
      <w:r>
        <w:rPr>
          <w:rFonts w:hint="eastAsia" w:ascii="Times New Roman" w:hAnsi="Times New Roman" w:cs="Times New Roman"/>
          <w:sz w:val="24"/>
          <w:szCs w:val="24"/>
        </w:rPr>
        <w:t>拥有更小的线宽，因此</w:t>
      </w:r>
      <w:r>
        <w:rPr>
          <w:rFonts w:ascii="Times New Roman" w:hAnsi="Times New Roman" w:cs="Times New Roman"/>
          <w:position w:val="-12"/>
          <w:sz w:val="24"/>
          <w:szCs w:val="24"/>
        </w:rPr>
        <w:object>
          <v:shape id="_x0000_i1133" o:spt="75" type="#_x0000_t75" style="height:17.25pt;width:13.5pt;" o:ole="t" filled="f" o:preferrelative="t" stroked="f" coordsize="21600,21600">
            <v:path/>
            <v:fill on="f" focussize="0,0"/>
            <v:stroke on="f" joinstyle="miter"/>
            <v:imagedata r:id="rId196" o:title=""/>
            <o:lock v:ext="edit" aspectratio="t"/>
            <w10:wrap type="none"/>
            <w10:anchorlock/>
          </v:shape>
          <o:OLEObject Type="Embed" ProgID="Equation.DSMT4" ShapeID="_x0000_i1133" DrawAspect="Content" ObjectID="_1468075833" r:id="rId215">
            <o:LockedField>false</o:LockedField>
          </o:OLEObject>
        </w:object>
      </w:r>
      <w:r>
        <w:rPr>
          <w:rFonts w:hint="eastAsia" w:ascii="Times New Roman" w:hAnsi="Times New Roman" w:cs="Times New Roman"/>
          <w:sz w:val="24"/>
          <w:szCs w:val="24"/>
        </w:rPr>
        <w:t>在b和B拐点处沿着蓝色箭头方向发生模式跳变，</w:t>
      </w:r>
      <w:r>
        <w:rPr>
          <w:rFonts w:ascii="Times New Roman" w:hAnsi="Times New Roman" w:cs="Times New Roman"/>
          <w:position w:val="-12"/>
          <w:sz w:val="24"/>
          <w:szCs w:val="24"/>
        </w:rPr>
        <w:object>
          <v:shape id="_x0000_i1134" o:spt="75" type="#_x0000_t75" style="height:17.25pt;width:13.5pt;" o:ole="t" filled="f" o:preferrelative="t" stroked="f" coordsize="21600,21600">
            <v:path/>
            <v:fill on="f" focussize="0,0"/>
            <v:stroke on="f" joinstyle="miter"/>
            <v:imagedata r:id="rId196" o:title=""/>
            <o:lock v:ext="edit" aspectratio="t"/>
            <w10:wrap type="none"/>
            <w10:anchorlock/>
          </v:shape>
          <o:OLEObject Type="Embed" ProgID="Equation.DSMT4" ShapeID="_x0000_i1134" DrawAspect="Content" ObjectID="_1468075834" r:id="rId216">
            <o:LockedField>false</o:LockedField>
          </o:OLEObject>
        </w:object>
      </w:r>
      <w:r>
        <w:rPr>
          <w:rFonts w:hint="eastAsia" w:ascii="Times New Roman" w:hAnsi="Times New Roman" w:cs="Times New Roman"/>
          <w:sz w:val="24"/>
          <w:szCs w:val="24"/>
        </w:rPr>
        <w:t>在aC段完整的变化轨迹可表示为：</w:t>
      </w:r>
      <w:r>
        <w:rPr>
          <w:rFonts w:ascii="Times New Roman" w:hAnsi="Times New Roman" w:cs="Times New Roman"/>
          <w:sz w:val="24"/>
          <w:szCs w:val="24"/>
        </w:rPr>
        <w:t>a</w:t>
      </w:r>
      <w:r>
        <w:rPr>
          <w:rFonts w:ascii="Times New Roman" w:hAnsi="Times New Roman" w:cs="Times New Roman"/>
          <w:position w:val="-6"/>
          <w:sz w:val="24"/>
          <w:szCs w:val="24"/>
        </w:rPr>
        <w:object>
          <v:shape id="_x0000_i1135" o:spt="75" type="#_x0000_t75" style="height:10.5pt;width:15pt;" o:ole="t" filled="f" o:preferrelative="t" stroked="f" coordsize="21600,21600">
            <v:path/>
            <v:fill on="f" focussize="0,0"/>
            <v:stroke on="f" joinstyle="miter"/>
            <v:imagedata r:id="rId218" o:title=""/>
            <o:lock v:ext="edit" aspectratio="t"/>
            <w10:wrap type="none"/>
            <w10:anchorlock/>
          </v:shape>
          <o:OLEObject Type="Embed" ProgID="Equation.DSMT4" ShapeID="_x0000_i1135" DrawAspect="Content" ObjectID="_1468075835" r:id="rId217">
            <o:LockedField>false</o:LockedField>
          </o:OLEObject>
        </w:object>
      </w:r>
      <w:r>
        <w:rPr>
          <w:rFonts w:hint="eastAsia" w:ascii="Times New Roman" w:hAnsi="Times New Roman" w:cs="Times New Roman"/>
          <w:sz w:val="24"/>
          <w:szCs w:val="24"/>
        </w:rPr>
        <w:t>b</w:t>
      </w:r>
      <w:r>
        <w:rPr>
          <w:rFonts w:ascii="Times New Roman" w:hAnsi="Times New Roman" w:cs="Times New Roman"/>
          <w:position w:val="-6"/>
          <w:sz w:val="24"/>
          <w:szCs w:val="24"/>
        </w:rPr>
        <w:object>
          <v:shape id="_x0000_i1136" o:spt="75" type="#_x0000_t75" style="height:10.5pt;width:15pt;" o:ole="t" filled="f" o:preferrelative="t" stroked="f" coordsize="21600,21600">
            <v:path/>
            <v:fill on="f" focussize="0,0"/>
            <v:stroke on="f" joinstyle="miter"/>
            <v:imagedata r:id="rId218" o:title=""/>
            <o:lock v:ext="edit" aspectratio="t"/>
            <w10:wrap type="none"/>
            <w10:anchorlock/>
          </v:shape>
          <o:OLEObject Type="Embed" ProgID="Equation.DSMT4" ShapeID="_x0000_i1136" DrawAspect="Content" ObjectID="_1468075836" r:id="rId219">
            <o:LockedField>false</o:LockedField>
          </o:OLEObject>
        </w:object>
      </w:r>
      <w:r>
        <w:rPr>
          <w:rFonts w:hint="eastAsia" w:ascii="Times New Roman" w:hAnsi="Times New Roman" w:cs="Times New Roman"/>
          <w:sz w:val="24"/>
          <w:szCs w:val="24"/>
        </w:rPr>
        <w:t>c</w:t>
      </w:r>
      <w:r>
        <w:rPr>
          <w:rFonts w:ascii="Times New Roman" w:hAnsi="Times New Roman" w:cs="Times New Roman"/>
          <w:position w:val="-6"/>
          <w:sz w:val="24"/>
          <w:szCs w:val="24"/>
        </w:rPr>
        <w:object>
          <v:shape id="_x0000_i1137" o:spt="75" type="#_x0000_t75" style="height:10.5pt;width:15pt;" o:ole="t" filled="f" o:preferrelative="t" stroked="f" coordsize="21600,21600">
            <v:path/>
            <v:fill on="f" focussize="0,0"/>
            <v:stroke on="f" joinstyle="miter"/>
            <v:imagedata r:id="rId218" o:title=""/>
            <o:lock v:ext="edit" aspectratio="t"/>
            <w10:wrap type="none"/>
            <w10:anchorlock/>
          </v:shape>
          <o:OLEObject Type="Embed" ProgID="Equation.DSMT4" ShapeID="_x0000_i1137" DrawAspect="Content" ObjectID="_1468075837" r:id="rId220">
            <o:LockedField>false</o:LockedField>
          </o:OLEObject>
        </w:object>
      </w:r>
      <w:r>
        <w:rPr>
          <w:rFonts w:hint="eastAsia" w:ascii="Times New Roman" w:hAnsi="Times New Roman" w:cs="Times New Roman"/>
          <w:sz w:val="24"/>
          <w:szCs w:val="24"/>
        </w:rPr>
        <w:t>A</w:t>
      </w:r>
      <w:r>
        <w:rPr>
          <w:rFonts w:ascii="Times New Roman" w:hAnsi="Times New Roman" w:cs="Times New Roman"/>
          <w:position w:val="-6"/>
          <w:sz w:val="24"/>
          <w:szCs w:val="24"/>
        </w:rPr>
        <w:object>
          <v:shape id="_x0000_i1138" o:spt="75" type="#_x0000_t75" style="height:10.5pt;width:15pt;" o:ole="t" filled="f" o:preferrelative="t" stroked="f" coordsize="21600,21600">
            <v:path/>
            <v:fill on="f" focussize="0,0"/>
            <v:stroke on="f" joinstyle="miter"/>
            <v:imagedata r:id="rId218" o:title=""/>
            <o:lock v:ext="edit" aspectratio="t"/>
            <w10:wrap type="none"/>
            <w10:anchorlock/>
          </v:shape>
          <o:OLEObject Type="Embed" ProgID="Equation.DSMT4" ShapeID="_x0000_i1138" DrawAspect="Content" ObjectID="_1468075838" r:id="rId221">
            <o:LockedField>false</o:LockedField>
          </o:OLEObject>
        </w:object>
      </w:r>
      <w:r>
        <w:rPr>
          <w:rFonts w:hint="eastAsia" w:ascii="Times New Roman" w:hAnsi="Times New Roman" w:cs="Times New Roman"/>
          <w:sz w:val="24"/>
          <w:szCs w:val="24"/>
        </w:rPr>
        <w:t>B</w:t>
      </w:r>
      <w:r>
        <w:rPr>
          <w:rFonts w:ascii="Times New Roman" w:hAnsi="Times New Roman" w:cs="Times New Roman"/>
          <w:position w:val="-6"/>
          <w:sz w:val="24"/>
          <w:szCs w:val="24"/>
        </w:rPr>
        <w:object>
          <v:shape id="_x0000_i1139" o:spt="75" type="#_x0000_t75" style="height:10.5pt;width:15pt;" o:ole="t" filled="f" o:preferrelative="t" stroked="f" coordsize="21600,21600">
            <v:path/>
            <v:fill on="f" focussize="0,0"/>
            <v:stroke on="f" joinstyle="miter"/>
            <v:imagedata r:id="rId218" o:title=""/>
            <o:lock v:ext="edit" aspectratio="t"/>
            <w10:wrap type="none"/>
            <w10:anchorlock/>
          </v:shape>
          <o:OLEObject Type="Embed" ProgID="Equation.DSMT4" ShapeID="_x0000_i1139" DrawAspect="Content" ObjectID="_1468075839" r:id="rId222">
            <o:LockedField>false</o:LockedField>
          </o:OLEObject>
        </w:object>
      </w:r>
      <w:r>
        <w:rPr>
          <w:rFonts w:hint="eastAsia" w:ascii="Times New Roman" w:hAnsi="Times New Roman" w:cs="Times New Roman"/>
          <w:sz w:val="24"/>
          <w:szCs w:val="24"/>
        </w:rPr>
        <w:t>C。与之相反，当</w:t>
      </w:r>
      <w:r>
        <w:rPr>
          <w:rFonts w:ascii="Times New Roman" w:hAnsi="Times New Roman" w:cs="Times New Roman"/>
          <w:position w:val="-12"/>
          <w:sz w:val="24"/>
          <w:szCs w:val="24"/>
        </w:rPr>
        <w:object>
          <v:shape id="_x0000_i1140" o:spt="75" type="#_x0000_t75" style="height:17.25pt;width:13.5pt;" o:ole="t" filled="f" o:preferrelative="t" stroked="f" coordsize="21600,21600">
            <v:path/>
            <v:fill on="f" focussize="0,0"/>
            <v:stroke on="f" joinstyle="miter"/>
            <v:imagedata r:id="rId210" o:title=""/>
            <o:lock v:ext="edit" aspectratio="t"/>
            <w10:wrap type="none"/>
            <w10:anchorlock/>
          </v:shape>
          <o:OLEObject Type="Embed" ProgID="Equation.DSMT4" ShapeID="_x0000_i1140" DrawAspect="Content" ObjectID="_1468075840" r:id="rId223">
            <o:LockedField>false</o:LockedField>
          </o:OLEObject>
        </w:object>
      </w:r>
      <w:r>
        <w:rPr>
          <w:rFonts w:hint="eastAsia" w:ascii="Times New Roman" w:hAnsi="Times New Roman" w:cs="Times New Roman"/>
          <w:sz w:val="24"/>
          <w:szCs w:val="24"/>
        </w:rPr>
        <w:t>减小时，较小的</w:t>
      </w:r>
      <w:r>
        <w:rPr>
          <w:rFonts w:ascii="Times New Roman" w:hAnsi="Times New Roman" w:cs="Times New Roman"/>
          <w:position w:val="-12"/>
          <w:sz w:val="24"/>
          <w:szCs w:val="24"/>
        </w:rPr>
        <w:object>
          <v:shape id="_x0000_i1141" o:spt="75" type="#_x0000_t75" style="height:17.25pt;width:13.5pt;" o:ole="t" filled="f" o:preferrelative="t" stroked="f" coordsize="21600,21600">
            <v:path/>
            <v:fill on="f" focussize="0,0"/>
            <v:stroke on="f" joinstyle="miter"/>
            <v:imagedata r:id="rId196" o:title=""/>
            <o:lock v:ext="edit" aspectratio="t"/>
            <w10:wrap type="none"/>
            <w10:anchorlock/>
          </v:shape>
          <o:OLEObject Type="Embed" ProgID="Equation.DSMT4" ShapeID="_x0000_i1141" DrawAspect="Content" ObjectID="_1468075841" r:id="rId224">
            <o:LockedField>false</o:LockedField>
          </o:OLEObject>
        </w:object>
      </w:r>
      <w:r>
        <w:rPr>
          <w:rFonts w:hint="eastAsia" w:ascii="Times New Roman" w:hAnsi="Times New Roman" w:cs="Times New Roman"/>
          <w:sz w:val="24"/>
          <w:szCs w:val="24"/>
        </w:rPr>
        <w:t>拥有更窄的线宽，将沿着轨迹</w:t>
      </w:r>
      <w:r>
        <w:rPr>
          <w:rFonts w:ascii="Times New Roman" w:hAnsi="Times New Roman" w:cs="Times New Roman"/>
          <w:sz w:val="24"/>
          <w:szCs w:val="24"/>
        </w:rPr>
        <w:t>C</w:t>
      </w:r>
      <w:r>
        <w:rPr>
          <w:rFonts w:ascii="Times New Roman" w:hAnsi="Times New Roman" w:cs="Times New Roman"/>
          <w:position w:val="-6"/>
          <w:sz w:val="24"/>
          <w:szCs w:val="24"/>
        </w:rPr>
        <w:object>
          <v:shape id="_x0000_i1142" o:spt="75" type="#_x0000_t75" style="height:10.5pt;width:15pt;" o:ole="t" filled="f" o:preferrelative="t" stroked="f" coordsize="21600,21600">
            <v:path/>
            <v:fill on="f" focussize="0,0"/>
            <v:stroke on="f" joinstyle="miter"/>
            <v:imagedata r:id="rId218" o:title=""/>
            <o:lock v:ext="edit" aspectratio="t"/>
            <w10:wrap type="none"/>
            <w10:anchorlock/>
          </v:shape>
          <o:OLEObject Type="Embed" ProgID="Equation.DSMT4" ShapeID="_x0000_i1142" DrawAspect="Content" ObjectID="_1468075842" r:id="rId225">
            <o:LockedField>false</o:LockedField>
          </o:OLEObject>
        </w:object>
      </w:r>
      <w:r>
        <w:rPr>
          <w:rFonts w:ascii="Times New Roman" w:hAnsi="Times New Roman" w:cs="Times New Roman"/>
          <w:sz w:val="24"/>
          <w:szCs w:val="24"/>
        </w:rPr>
        <w:t>D</w:t>
      </w:r>
      <w:r>
        <w:rPr>
          <w:rFonts w:ascii="Times New Roman" w:hAnsi="Times New Roman" w:cs="Times New Roman"/>
          <w:position w:val="-6"/>
          <w:sz w:val="24"/>
          <w:szCs w:val="24"/>
        </w:rPr>
        <w:object>
          <v:shape id="_x0000_i1143" o:spt="75" type="#_x0000_t75" style="height:10.5pt;width:15pt;" o:ole="t" filled="f" o:preferrelative="t" stroked="f" coordsize="21600,21600">
            <v:path/>
            <v:fill on="f" focussize="0,0"/>
            <v:stroke on="f" joinstyle="miter"/>
            <v:imagedata r:id="rId218" o:title=""/>
            <o:lock v:ext="edit" aspectratio="t"/>
            <w10:wrap type="none"/>
            <w10:anchorlock/>
          </v:shape>
          <o:OLEObject Type="Embed" ProgID="Equation.DSMT4" ShapeID="_x0000_i1143" DrawAspect="Content" ObjectID="_1468075843" r:id="rId226">
            <o:LockedField>false</o:LockedField>
          </o:OLEObject>
        </w:object>
      </w:r>
      <w:r>
        <w:rPr>
          <w:rFonts w:ascii="Times New Roman" w:hAnsi="Times New Roman" w:cs="Times New Roman"/>
          <w:sz w:val="24"/>
          <w:szCs w:val="24"/>
        </w:rPr>
        <w:t>A</w:t>
      </w:r>
      <w:r>
        <w:rPr>
          <w:rFonts w:ascii="Times New Roman" w:hAnsi="Times New Roman" w:cs="Times New Roman"/>
          <w:position w:val="-6"/>
          <w:sz w:val="24"/>
          <w:szCs w:val="24"/>
        </w:rPr>
        <w:object>
          <v:shape id="_x0000_i1144" o:spt="75" type="#_x0000_t75" style="height:10.5pt;width:15pt;" o:ole="t" filled="f" o:preferrelative="t" stroked="f" coordsize="21600,21600">
            <v:path/>
            <v:fill on="f" focussize="0,0"/>
            <v:stroke on="f" joinstyle="miter"/>
            <v:imagedata r:id="rId218" o:title=""/>
            <o:lock v:ext="edit" aspectratio="t"/>
            <w10:wrap type="none"/>
            <w10:anchorlock/>
          </v:shape>
          <o:OLEObject Type="Embed" ProgID="Equation.DSMT4" ShapeID="_x0000_i1144" DrawAspect="Content" ObjectID="_1468075844" r:id="rId227">
            <o:LockedField>false</o:LockedField>
          </o:OLEObject>
        </w:object>
      </w:r>
      <w:r>
        <w:rPr>
          <w:rFonts w:ascii="Times New Roman" w:hAnsi="Times New Roman" w:cs="Times New Roman"/>
          <w:sz w:val="24"/>
          <w:szCs w:val="24"/>
        </w:rPr>
        <w:t>c</w:t>
      </w:r>
      <w:r>
        <w:rPr>
          <w:rFonts w:ascii="Times New Roman" w:hAnsi="Times New Roman" w:cs="Times New Roman"/>
          <w:position w:val="-6"/>
          <w:sz w:val="24"/>
          <w:szCs w:val="24"/>
        </w:rPr>
        <w:object>
          <v:shape id="_x0000_i1145" o:spt="75" type="#_x0000_t75" style="height:10.5pt;width:15pt;" o:ole="t" filled="f" o:preferrelative="t" stroked="f" coordsize="21600,21600">
            <v:path/>
            <v:fill on="f" focussize="0,0"/>
            <v:stroke on="f" joinstyle="miter"/>
            <v:imagedata r:id="rId218" o:title=""/>
            <o:lock v:ext="edit" aspectratio="t"/>
            <w10:wrap type="none"/>
            <w10:anchorlock/>
          </v:shape>
          <o:OLEObject Type="Embed" ProgID="Equation.DSMT4" ShapeID="_x0000_i1145" DrawAspect="Content" ObjectID="_1468075845" r:id="rId228">
            <o:LockedField>false</o:LockedField>
          </o:OLEObject>
        </w:object>
      </w:r>
      <w:r>
        <w:rPr>
          <w:rFonts w:ascii="Times New Roman" w:hAnsi="Times New Roman" w:cs="Times New Roman"/>
          <w:sz w:val="24"/>
          <w:szCs w:val="24"/>
        </w:rPr>
        <w:t>d</w:t>
      </w:r>
      <w:r>
        <w:rPr>
          <w:rFonts w:ascii="Times New Roman" w:hAnsi="Times New Roman" w:cs="Times New Roman"/>
          <w:position w:val="-6"/>
          <w:sz w:val="24"/>
          <w:szCs w:val="24"/>
        </w:rPr>
        <w:object>
          <v:shape id="_x0000_i1146" o:spt="75" type="#_x0000_t75" style="height:10.5pt;width:15pt;" o:ole="t" filled="f" o:preferrelative="t" stroked="f" coordsize="21600,21600">
            <v:path/>
            <v:fill on="f" focussize="0,0"/>
            <v:stroke on="f" joinstyle="miter"/>
            <v:imagedata r:id="rId218" o:title=""/>
            <o:lock v:ext="edit" aspectratio="t"/>
            <w10:wrap type="none"/>
            <w10:anchorlock/>
          </v:shape>
          <o:OLEObject Type="Embed" ProgID="Equation.DSMT4" ShapeID="_x0000_i1146" DrawAspect="Content" ObjectID="_1468075846" r:id="rId229">
            <o:LockedField>false</o:LockedField>
          </o:OLEObject>
        </w:object>
      </w:r>
      <w:r>
        <w:rPr>
          <w:rFonts w:ascii="Times New Roman" w:hAnsi="Times New Roman" w:cs="Times New Roman"/>
          <w:sz w:val="24"/>
          <w:szCs w:val="24"/>
        </w:rPr>
        <w:t>a</w:t>
      </w:r>
      <w:r>
        <w:rPr>
          <w:rFonts w:hint="eastAsia" w:ascii="Times New Roman" w:hAnsi="Times New Roman" w:cs="Times New Roman"/>
          <w:sz w:val="24"/>
          <w:szCs w:val="24"/>
        </w:rPr>
        <w:t>变化，在d和D拐点处沿着红色箭头方向发生模式跳变。这些迟滞现象会使得激光器输出不连续的且呈类锯齿波的自混合信号。</w:t>
      </w:r>
    </w:p>
    <w:p>
      <w:pPr>
        <w:keepNext/>
        <w:jc w:val="center"/>
        <w:rPr>
          <w:rFonts w:ascii="Times New Roman" w:hAnsi="Times New Roman" w:cs="Times New Roman"/>
        </w:rPr>
      </w:pPr>
      <w:r>
        <w:rPr>
          <w:rFonts w:hint="eastAsia" w:ascii="Times New Roman" w:hAnsi="Times New Roman" w:cs="Times New Roman"/>
        </w:rPr>
        <w:drawing>
          <wp:inline distT="0" distB="0" distL="0" distR="0">
            <wp:extent cx="4845685" cy="39839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30">
                      <a:extLst>
                        <a:ext uri="{28A0092B-C50C-407E-A947-70E740481C1C}">
                          <a14:useLocalDpi xmlns:a14="http://schemas.microsoft.com/office/drawing/2010/main" val="0"/>
                        </a:ext>
                      </a:extLst>
                    </a:blip>
                    <a:srcRect l="6867" t="5031" r="5680" b="10780"/>
                    <a:stretch>
                      <a:fillRect/>
                    </a:stretch>
                  </pic:blipFill>
                  <pic:spPr>
                    <a:xfrm>
                      <a:off x="0" y="0"/>
                      <a:ext cx="4847953" cy="3985912"/>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 2 - 5 </w:t>
      </w:r>
      <w:r>
        <w:rPr>
          <w:rFonts w:hint="eastAsia" w:ascii="Times New Roman" w:hAnsi="Times New Roman" w:cs="Times New Roman" w:eastAsiaTheme="minorEastAsia"/>
          <w:b/>
          <w:sz w:val="24"/>
          <w:szCs w:val="24"/>
        </w:rPr>
        <w:t>不同</w:t>
      </w:r>
      <w:r>
        <w:rPr>
          <w:rFonts w:hint="eastAsia" w:ascii="Times New Roman" w:hAnsi="Times New Roman" w:cs="Times New Roman" w:eastAsiaTheme="minorEastAsia"/>
          <w:b/>
          <w:i/>
          <w:sz w:val="24"/>
          <w:szCs w:val="24"/>
        </w:rPr>
        <w:t>C</w:t>
      </w:r>
      <w:r>
        <w:rPr>
          <w:rFonts w:hint="eastAsia" w:ascii="Times New Roman" w:hAnsi="Times New Roman" w:cs="Times New Roman" w:eastAsiaTheme="minorEastAsia"/>
          <w:b/>
          <w:sz w:val="24"/>
          <w:szCs w:val="24"/>
        </w:rPr>
        <w:t xml:space="preserve">值下的SMI信号仿真图 </w:t>
      </w:r>
    </w:p>
    <w:p>
      <w:pPr>
        <w:pStyle w:val="3"/>
        <w:spacing w:after="156" w:afterLines="5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a)</w:t>
      </w:r>
      <w:r>
        <w:rPr>
          <w:rFonts w:hint="eastAsia" w:ascii="Times New Roman" w:hAnsi="Times New Roman" w:cs="Times New Roman" w:eastAsiaTheme="minorEastAsia"/>
          <w:b/>
          <w:sz w:val="24"/>
          <w:szCs w:val="24"/>
        </w:rPr>
        <w:t>外部目标物振动信号 (</w:t>
      </w:r>
      <w:r>
        <w:rPr>
          <w:rFonts w:ascii="Times New Roman" w:hAnsi="Times New Roman" w:cs="Times New Roman" w:eastAsiaTheme="minorEastAsia"/>
          <w:b/>
          <w:sz w:val="24"/>
          <w:szCs w:val="24"/>
        </w:rPr>
        <w:t>b)</w:t>
      </w:r>
      <w:r>
        <w:rPr>
          <w:rFonts w:ascii="Times New Roman" w:hAnsi="Times New Roman" w:cs="Times New Roman" w:eastAsiaTheme="minorEastAsia"/>
          <w:b/>
          <w:i/>
          <w:sz w:val="24"/>
          <w:szCs w:val="24"/>
        </w:rPr>
        <w:t>C</w:t>
      </w:r>
      <w:r>
        <w:rPr>
          <w:rFonts w:ascii="Times New Roman" w:hAnsi="Times New Roman" w:cs="Times New Roman" w:eastAsiaTheme="minorEastAsia"/>
          <w:b/>
          <w:sz w:val="24"/>
          <w:szCs w:val="24"/>
        </w:rPr>
        <w:t xml:space="preserve">=0.1 </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c)</w:t>
      </w:r>
      <w:r>
        <w:rPr>
          <w:rFonts w:hint="eastAsia" w:ascii="Times New Roman" w:hAnsi="Times New Roman" w:cs="Times New Roman" w:eastAsiaTheme="minorEastAsia"/>
          <w:b/>
          <w:i/>
          <w:sz w:val="24"/>
          <w:szCs w:val="24"/>
        </w:rPr>
        <w:t>C</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 xml:space="preserve">2 </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d)</w:t>
      </w:r>
      <w:r>
        <w:rPr>
          <w:rFonts w:hint="eastAsia" w:ascii="Times New Roman" w:hAnsi="Times New Roman" w:cs="Times New Roman" w:eastAsiaTheme="minorEastAsia"/>
          <w:b/>
          <w:i/>
          <w:sz w:val="24"/>
          <w:szCs w:val="24"/>
        </w:rPr>
        <w:t>C</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 xml:space="preserve">4 </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由以上分析及公式(2-</w:t>
      </w:r>
      <w:r>
        <w:rPr>
          <w:rFonts w:ascii="Times New Roman" w:hAnsi="Times New Roman" w:cs="Times New Roman"/>
          <w:sz w:val="24"/>
          <w:szCs w:val="24"/>
        </w:rPr>
        <w:t>25</w:t>
      </w:r>
      <w:r>
        <w:rPr>
          <w:rFonts w:hint="eastAsia" w:ascii="Times New Roman" w:hAnsi="Times New Roman" w:cs="Times New Roman"/>
          <w:sz w:val="24"/>
          <w:szCs w:val="24"/>
        </w:rPr>
        <w:t>)~(2-</w:t>
      </w:r>
      <w:r>
        <w:rPr>
          <w:rFonts w:ascii="Times New Roman" w:hAnsi="Times New Roman" w:cs="Times New Roman"/>
          <w:sz w:val="24"/>
          <w:szCs w:val="24"/>
        </w:rPr>
        <w:t>27</w:t>
      </w:r>
      <w:r>
        <w:rPr>
          <w:rFonts w:hint="eastAsia" w:ascii="Times New Roman" w:hAnsi="Times New Roman" w:cs="Times New Roman"/>
          <w:sz w:val="24"/>
          <w:szCs w:val="24"/>
        </w:rPr>
        <w:t>)可知，光反馈强度</w:t>
      </w:r>
      <w:r>
        <w:rPr>
          <w:rFonts w:hint="eastAsia" w:ascii="Times New Roman" w:hAnsi="Times New Roman" w:cs="Times New Roman"/>
          <w:i/>
          <w:sz w:val="24"/>
          <w:szCs w:val="24"/>
        </w:rPr>
        <w:t>C</w:t>
      </w:r>
      <w:r>
        <w:rPr>
          <w:rFonts w:hint="eastAsia" w:ascii="Times New Roman" w:hAnsi="Times New Roman" w:cs="Times New Roman"/>
          <w:sz w:val="24"/>
          <w:szCs w:val="24"/>
        </w:rPr>
        <w:t>值的大小会直接影响系统的外腔相位，而自混合信号的变化与外腔相位有关，因此</w:t>
      </w:r>
      <w:r>
        <w:rPr>
          <w:rFonts w:hint="eastAsia" w:ascii="Times New Roman" w:hAnsi="Times New Roman" w:cs="Times New Roman"/>
          <w:i/>
          <w:sz w:val="24"/>
          <w:szCs w:val="24"/>
        </w:rPr>
        <w:t>C</w:t>
      </w:r>
      <w:r>
        <w:rPr>
          <w:rFonts w:hint="eastAsia" w:ascii="Times New Roman" w:hAnsi="Times New Roman" w:cs="Times New Roman"/>
          <w:sz w:val="24"/>
          <w:szCs w:val="24"/>
        </w:rPr>
        <w:t>会对自混合信号产生间接的影响。为了研究自混合信号随</w:t>
      </w:r>
      <w:r>
        <w:rPr>
          <w:rFonts w:hint="eastAsia" w:ascii="Times New Roman" w:hAnsi="Times New Roman" w:cs="Times New Roman"/>
          <w:i/>
          <w:sz w:val="24"/>
          <w:szCs w:val="24"/>
        </w:rPr>
        <w:t>C</w:t>
      </w:r>
      <w:r>
        <w:rPr>
          <w:rFonts w:hint="eastAsia" w:ascii="Times New Roman" w:hAnsi="Times New Roman" w:cs="Times New Roman"/>
          <w:sz w:val="24"/>
          <w:szCs w:val="24"/>
        </w:rPr>
        <w:t>值变化的规律，仿真中激光波长取6</w:t>
      </w:r>
      <w:r>
        <w:rPr>
          <w:rFonts w:ascii="Times New Roman" w:hAnsi="Times New Roman" w:cs="Times New Roman"/>
          <w:sz w:val="24"/>
          <w:szCs w:val="24"/>
        </w:rPr>
        <w:t xml:space="preserve">50 </w:t>
      </w:r>
      <w:r>
        <w:rPr>
          <w:rFonts w:hint="eastAsia" w:ascii="Times New Roman" w:hAnsi="Times New Roman" w:cs="Times New Roman"/>
          <w:sz w:val="24"/>
          <w:szCs w:val="24"/>
        </w:rPr>
        <w:t>nm，</w:t>
      </w:r>
      <w:r>
        <w:rPr>
          <w:rFonts w:ascii="Times New Roman" w:hAnsi="Times New Roman" w:cs="Times New Roman"/>
          <w:sz w:val="24"/>
          <w:szCs w:val="24"/>
        </w:rPr>
        <w:t>线宽展宽因子</w:t>
      </w:r>
      <w:r>
        <w:rPr>
          <w:rFonts w:ascii="Times New Roman" w:hAnsi="Times New Roman" w:cs="Times New Roman"/>
          <w:i/>
          <w:sz w:val="24"/>
          <w:szCs w:val="24"/>
        </w:rPr>
        <w:t>α</w:t>
      </w:r>
      <w:r>
        <w:rPr>
          <w:rFonts w:hint="eastAsia" w:ascii="Times New Roman" w:hAnsi="Times New Roman" w:cs="Times New Roman"/>
          <w:sz w:val="24"/>
          <w:szCs w:val="24"/>
        </w:rPr>
        <w:t>设置为</w:t>
      </w:r>
      <w:r>
        <w:rPr>
          <w:rFonts w:ascii="Times New Roman" w:hAnsi="Times New Roman" w:cs="Times New Roman"/>
          <w:sz w:val="24"/>
          <w:szCs w:val="24"/>
        </w:rPr>
        <w:t>3</w:t>
      </w:r>
      <w:r>
        <w:rPr>
          <w:rFonts w:hint="eastAsia" w:ascii="Times New Roman" w:hAnsi="Times New Roman" w:cs="Times New Roman"/>
          <w:sz w:val="24"/>
          <w:szCs w:val="24"/>
        </w:rPr>
        <w:t>，取不同的</w:t>
      </w:r>
      <w:r>
        <w:rPr>
          <w:rFonts w:ascii="Times New Roman" w:hAnsi="Times New Roman" w:cs="Times New Roman"/>
          <w:sz w:val="24"/>
          <w:szCs w:val="24"/>
        </w:rPr>
        <w:t>反馈强度因子</w:t>
      </w:r>
      <w:r>
        <w:rPr>
          <w:rFonts w:ascii="Times New Roman" w:hAnsi="Times New Roman" w:cs="Times New Roman"/>
          <w:i/>
          <w:sz w:val="24"/>
          <w:szCs w:val="24"/>
        </w:rPr>
        <w:t>C</w:t>
      </w:r>
      <w:r>
        <w:rPr>
          <w:rFonts w:hint="eastAsia" w:ascii="Times New Roman" w:hAnsi="Times New Roman" w:cs="Times New Roman"/>
          <w:sz w:val="24"/>
          <w:szCs w:val="24"/>
        </w:rPr>
        <w:t>值，绘制出了激光自混合干涉信号图，如图2-</w:t>
      </w:r>
      <w:r>
        <w:rPr>
          <w:rFonts w:ascii="Times New Roman" w:hAnsi="Times New Roman" w:cs="Times New Roman"/>
          <w:sz w:val="24"/>
          <w:szCs w:val="24"/>
        </w:rPr>
        <w:t>5</w:t>
      </w:r>
      <w:r>
        <w:rPr>
          <w:rFonts w:hint="eastAsia" w:ascii="Times New Roman" w:hAnsi="Times New Roman" w:cs="Times New Roman"/>
          <w:sz w:val="24"/>
          <w:szCs w:val="24"/>
        </w:rPr>
        <w:t>所示。其中，图(a)为外部运动目标物的正弦振动信号，其振动幅度和振动频率分别为</w:t>
      </w:r>
      <w:r>
        <w:rPr>
          <w:rFonts w:ascii="Times New Roman" w:hAnsi="Times New Roman" w:cs="Times New Roman"/>
          <w:sz w:val="24"/>
          <w:szCs w:val="24"/>
        </w:rPr>
        <w:t xml:space="preserve">650 </w:t>
      </w:r>
      <w:r>
        <w:rPr>
          <w:rFonts w:hint="eastAsia" w:ascii="Times New Roman" w:hAnsi="Times New Roman" w:cs="Times New Roman"/>
          <w:sz w:val="24"/>
          <w:szCs w:val="24"/>
        </w:rPr>
        <w:t>nm和2</w:t>
      </w:r>
      <w:r>
        <w:rPr>
          <w:rFonts w:ascii="Times New Roman" w:hAnsi="Times New Roman" w:cs="Times New Roman"/>
          <w:sz w:val="24"/>
          <w:szCs w:val="24"/>
        </w:rPr>
        <w:t xml:space="preserve">00 </w:t>
      </w:r>
      <w:r>
        <w:rPr>
          <w:rFonts w:hint="eastAsia" w:ascii="Times New Roman" w:hAnsi="Times New Roman" w:cs="Times New Roman"/>
          <w:sz w:val="24"/>
          <w:szCs w:val="24"/>
        </w:rPr>
        <w:t>Hz。由图中可以看出，在相同外部振动情况下，当</w:t>
      </w:r>
      <w:r>
        <w:rPr>
          <w:rFonts w:ascii="Times New Roman" w:hAnsi="Times New Roman" w:cs="Times New Roman"/>
          <w:position w:val="-6"/>
          <w:sz w:val="24"/>
          <w:szCs w:val="24"/>
        </w:rPr>
        <w:object>
          <v:shape id="_x0000_i1147" o:spt="75" type="#_x0000_t75" style="height:13.5pt;width:28.5pt;" o:ole="t" filled="f" o:preferrelative="t" stroked="f" coordsize="21600,21600">
            <v:path/>
            <v:fill on="f" focussize="0,0"/>
            <v:stroke on="f" joinstyle="miter"/>
            <v:imagedata r:id="rId32" o:title=""/>
            <o:lock v:ext="edit" aspectratio="t"/>
            <w10:wrap type="none"/>
            <w10:anchorlock/>
          </v:shape>
          <o:OLEObject Type="Embed" ProgID="Equation.DSMT4" ShapeID="_x0000_i1147" DrawAspect="Content" ObjectID="_1468075847" r:id="rId231">
            <o:LockedField>false</o:LockedField>
          </o:OLEObject>
        </w:object>
      </w:r>
      <w:r>
        <w:rPr>
          <w:rFonts w:hint="eastAsia" w:ascii="Times New Roman" w:hAnsi="Times New Roman" w:cs="Times New Roman"/>
          <w:sz w:val="24"/>
          <w:szCs w:val="24"/>
        </w:rPr>
        <w:t>时（图(b)</w:t>
      </w:r>
      <w:r>
        <w:rPr>
          <w:rFonts w:ascii="Times New Roman" w:hAnsi="Times New Roman" w:cs="Times New Roman"/>
          <w:sz w:val="24"/>
          <w:szCs w:val="24"/>
        </w:rPr>
        <w:t xml:space="preserve"> </w:t>
      </w:r>
      <w:r>
        <w:rPr>
          <w:rFonts w:hint="eastAsia" w:ascii="Times New Roman" w:hAnsi="Times New Roman" w:cs="Times New Roman"/>
          <w:i/>
          <w:sz w:val="24"/>
          <w:szCs w:val="24"/>
        </w:rPr>
        <w:t>C</w:t>
      </w:r>
      <w:r>
        <w:rPr>
          <w:rFonts w:hint="eastAsia" w:ascii="Times New Roman" w:hAnsi="Times New Roman" w:cs="Times New Roman"/>
          <w:sz w:val="24"/>
          <w:szCs w:val="24"/>
        </w:rPr>
        <w:t>=</w:t>
      </w:r>
      <w:r>
        <w:rPr>
          <w:rFonts w:ascii="Times New Roman" w:hAnsi="Times New Roman" w:cs="Times New Roman"/>
          <w:sz w:val="24"/>
          <w:szCs w:val="24"/>
        </w:rPr>
        <w:t>0.1</w:t>
      </w:r>
      <w:r>
        <w:rPr>
          <w:rFonts w:hint="eastAsia" w:ascii="Times New Roman" w:hAnsi="Times New Roman" w:cs="Times New Roman"/>
          <w:sz w:val="24"/>
          <w:szCs w:val="24"/>
        </w:rPr>
        <w:t>），SMI信号为类正弦波，条纹倾斜不明显。随着</w:t>
      </w:r>
      <w:r>
        <w:rPr>
          <w:rFonts w:hint="eastAsia" w:ascii="Times New Roman" w:hAnsi="Times New Roman" w:cs="Times New Roman"/>
          <w:i/>
          <w:sz w:val="24"/>
          <w:szCs w:val="24"/>
        </w:rPr>
        <w:t>C</w:t>
      </w:r>
      <w:r>
        <w:rPr>
          <w:rFonts w:hint="eastAsia" w:ascii="Times New Roman" w:hAnsi="Times New Roman" w:cs="Times New Roman"/>
          <w:sz w:val="24"/>
          <w:szCs w:val="24"/>
        </w:rPr>
        <w:t>值的不断增大（图(c)</w:t>
      </w:r>
      <w:r>
        <w:rPr>
          <w:rFonts w:ascii="Times New Roman" w:hAnsi="Times New Roman" w:cs="Times New Roman"/>
          <w:sz w:val="24"/>
          <w:szCs w:val="24"/>
        </w:rPr>
        <w:t xml:space="preserve"> </w:t>
      </w:r>
      <w:r>
        <w:rPr>
          <w:rFonts w:hint="eastAsia" w:ascii="Times New Roman" w:hAnsi="Times New Roman" w:cs="Times New Roman"/>
          <w:i/>
          <w:sz w:val="24"/>
          <w:szCs w:val="24"/>
        </w:rPr>
        <w:t>C</w:t>
      </w:r>
      <w:r>
        <w:rPr>
          <w:rFonts w:hint="eastAsia" w:ascii="Times New Roman" w:hAnsi="Times New Roman" w:cs="Times New Roman"/>
          <w:sz w:val="24"/>
          <w:szCs w:val="24"/>
        </w:rPr>
        <w:t>=</w:t>
      </w:r>
      <w:r>
        <w:rPr>
          <w:rFonts w:ascii="Times New Roman" w:hAnsi="Times New Roman" w:cs="Times New Roman"/>
          <w:sz w:val="24"/>
          <w:szCs w:val="24"/>
        </w:rPr>
        <w:t>2</w:t>
      </w:r>
      <w:r>
        <w:rPr>
          <w:rFonts w:hint="eastAsia" w:ascii="Times New Roman" w:hAnsi="Times New Roman" w:cs="Times New Roman"/>
          <w:sz w:val="24"/>
          <w:szCs w:val="24"/>
        </w:rPr>
        <w:t>和图(</w:t>
      </w:r>
      <w:r>
        <w:rPr>
          <w:rFonts w:ascii="Times New Roman" w:hAnsi="Times New Roman" w:cs="Times New Roman"/>
          <w:sz w:val="24"/>
          <w:szCs w:val="24"/>
        </w:rPr>
        <w:t xml:space="preserve">d) </w:t>
      </w:r>
      <w:r>
        <w:rPr>
          <w:rFonts w:hint="eastAsia" w:ascii="Times New Roman" w:hAnsi="Times New Roman" w:cs="Times New Roman"/>
          <w:i/>
          <w:sz w:val="24"/>
          <w:szCs w:val="24"/>
        </w:rPr>
        <w:t>C</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），SMI信号呈锯齿波，条纹倾斜较为明显，可通过条纹的倾斜方向判断出外部物体的运动方向，并且</w:t>
      </w:r>
      <w:r>
        <w:rPr>
          <w:rFonts w:hint="eastAsia" w:ascii="Times New Roman" w:hAnsi="Times New Roman" w:cs="Times New Roman"/>
          <w:i/>
          <w:sz w:val="24"/>
          <w:szCs w:val="24"/>
        </w:rPr>
        <w:t>C</w:t>
      </w:r>
      <w:r>
        <w:rPr>
          <w:rFonts w:hint="eastAsia" w:ascii="Times New Roman" w:hAnsi="Times New Roman" w:cs="Times New Roman"/>
          <w:sz w:val="24"/>
          <w:szCs w:val="24"/>
        </w:rPr>
        <w:t>值越大条纹上下分离程度越严重，一个振动周期内的条纹数也会减少，这将会造成较大的测量误差。因此在实际应用中，为了避免系统的测量精度降低，需要将</w:t>
      </w:r>
      <w:r>
        <w:rPr>
          <w:rFonts w:hint="eastAsia" w:ascii="Times New Roman" w:hAnsi="Times New Roman" w:cs="Times New Roman"/>
          <w:i/>
          <w:sz w:val="24"/>
          <w:szCs w:val="24"/>
        </w:rPr>
        <w:t>C</w:t>
      </w:r>
      <w:r>
        <w:rPr>
          <w:rFonts w:hint="eastAsia" w:ascii="Times New Roman" w:hAnsi="Times New Roman" w:cs="Times New Roman"/>
          <w:sz w:val="24"/>
          <w:szCs w:val="24"/>
        </w:rPr>
        <w:t>值控制在合适的光反馈区域。</w:t>
      </w:r>
    </w:p>
    <w:p>
      <w:pPr>
        <w:pStyle w:val="50"/>
      </w:pPr>
      <w:bookmarkStart w:id="121" w:name="_Toc69843263"/>
      <w:bookmarkStart w:id="122" w:name="_Toc37183286"/>
      <w:bookmarkStart w:id="123" w:name="_Toc70085204"/>
      <w:bookmarkStart w:id="124" w:name="_Toc70084390"/>
      <w:bookmarkStart w:id="125" w:name="_Toc69843224"/>
      <w:r>
        <w:t>2.2.2 线宽展宽因子</w:t>
      </w:r>
      <w:r>
        <w:rPr>
          <w:i/>
        </w:rPr>
        <w:t>α</w:t>
      </w:r>
      <w:bookmarkEnd w:id="121"/>
      <w:bookmarkEnd w:id="122"/>
      <w:bookmarkEnd w:id="123"/>
      <w:bookmarkEnd w:id="124"/>
      <w:bookmarkEnd w:id="125"/>
    </w:p>
    <w:p>
      <w:pPr>
        <w:spacing w:line="360" w:lineRule="auto"/>
        <w:ind w:firstLine="480" w:firstLineChars="200"/>
        <w:rPr>
          <w:rFonts w:ascii="Times New Roman" w:hAnsi="Times New Roman" w:cs="Times New Roman" w:eastAsiaTheme="majorEastAsia"/>
          <w:bCs/>
          <w:kern w:val="28"/>
          <w:sz w:val="24"/>
          <w:szCs w:val="24"/>
        </w:rPr>
      </w:pPr>
      <w:r>
        <w:rPr>
          <w:rFonts w:ascii="Times New Roman" w:hAnsi="Times New Roman" w:cs="Times New Roman"/>
          <w:sz w:val="24"/>
          <w:szCs w:val="24"/>
        </w:rPr>
        <w:t>线宽展宽因子</w:t>
      </w:r>
      <w:r>
        <w:rPr>
          <w:rFonts w:ascii="Times New Roman" w:hAnsi="Times New Roman" w:eastAsia="黑体" w:cs="Times New Roman"/>
          <w:bCs/>
          <w:i/>
          <w:kern w:val="28"/>
          <w:sz w:val="24"/>
          <w:szCs w:val="24"/>
        </w:rPr>
        <w:t>α</w:t>
      </w:r>
      <w:r>
        <w:rPr>
          <w:rFonts w:hint="eastAsia" w:ascii="Times New Roman" w:hAnsi="Times New Roman" w:cs="Times New Roman" w:eastAsiaTheme="majorEastAsia"/>
          <w:bCs/>
          <w:kern w:val="28"/>
          <w:sz w:val="24"/>
          <w:szCs w:val="24"/>
        </w:rPr>
        <w:t>是自混合干涉系统中一个非常重要的参数，它与导体激光器的特性，如光谱线宽、频率波动噪声、光放大系数以及注入锁定范围等都有着密切的联系，对半导体激光器的模式稳定性产生一定程度的影响。接下来将通过仿真详细讨论不同的</w:t>
      </w:r>
      <w:r>
        <w:rPr>
          <w:rFonts w:ascii="Times New Roman" w:hAnsi="Times New Roman" w:eastAsia="黑体" w:cs="Times New Roman"/>
          <w:bCs/>
          <w:i/>
          <w:kern w:val="28"/>
          <w:sz w:val="24"/>
          <w:szCs w:val="24"/>
        </w:rPr>
        <w:t>α</w:t>
      </w:r>
      <w:r>
        <w:rPr>
          <w:rFonts w:hint="eastAsia" w:ascii="Times New Roman" w:hAnsi="Times New Roman" w:cs="Times New Roman" w:eastAsiaTheme="majorEastAsia"/>
          <w:bCs/>
          <w:kern w:val="28"/>
          <w:sz w:val="24"/>
          <w:szCs w:val="24"/>
        </w:rPr>
        <w:t>对系统相位以及自混合信号的影响，对应的仿真结果如图2-</w:t>
      </w:r>
      <w:r>
        <w:rPr>
          <w:rFonts w:ascii="Times New Roman" w:hAnsi="Times New Roman" w:cs="Times New Roman" w:eastAsiaTheme="majorEastAsia"/>
          <w:bCs/>
          <w:kern w:val="28"/>
          <w:sz w:val="24"/>
          <w:szCs w:val="24"/>
        </w:rPr>
        <w:t>6</w:t>
      </w:r>
      <w:r>
        <w:rPr>
          <w:rFonts w:hint="eastAsia" w:ascii="Times New Roman" w:hAnsi="Times New Roman" w:cs="Times New Roman" w:eastAsiaTheme="majorEastAsia"/>
          <w:bCs/>
          <w:kern w:val="28"/>
          <w:sz w:val="24"/>
          <w:szCs w:val="24"/>
        </w:rPr>
        <w:t>所示。</w:t>
      </w:r>
    </w:p>
    <w:p>
      <w:pPr>
        <w:keepNext/>
        <w:spacing w:line="360" w:lineRule="auto"/>
        <w:jc w:val="center"/>
        <w:rPr>
          <w:rFonts w:ascii="Times New Roman" w:hAnsi="Times New Roman" w:cs="Times New Roman"/>
        </w:rPr>
      </w:pPr>
      <w:r>
        <w:rPr>
          <w:rFonts w:hint="eastAsia" w:ascii="Times New Roman" w:hAnsi="Times New Roman" w:cs="Times New Roman"/>
        </w:rPr>
        <w:drawing>
          <wp:inline distT="0" distB="0" distL="0" distR="0">
            <wp:extent cx="4962525" cy="38633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32">
                      <a:extLst>
                        <a:ext uri="{28A0092B-C50C-407E-A947-70E740481C1C}">
                          <a14:useLocalDpi xmlns:a14="http://schemas.microsoft.com/office/drawing/2010/main" val="0"/>
                        </a:ext>
                      </a:extLst>
                    </a:blip>
                    <a:srcRect l="4863" t="3653" r="5603" b="4263"/>
                    <a:stretch>
                      <a:fillRect/>
                    </a:stretch>
                  </pic:blipFill>
                  <pic:spPr>
                    <a:xfrm>
                      <a:off x="0" y="0"/>
                      <a:ext cx="4963341" cy="3864125"/>
                    </a:xfrm>
                    <a:prstGeom prst="rect">
                      <a:avLst/>
                    </a:prstGeom>
                    <a:noFill/>
                    <a:ln>
                      <a:noFill/>
                    </a:ln>
                  </pic:spPr>
                </pic:pic>
              </a:graphicData>
            </a:graphic>
          </wp:inline>
        </w:drawing>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 2 - 6 </w:t>
      </w:r>
      <w:r>
        <w:rPr>
          <w:rFonts w:hint="eastAsia" w:ascii="Times New Roman" w:hAnsi="Times New Roman" w:cs="Times New Roman" w:eastAsiaTheme="minorEastAsia"/>
          <w:b/>
          <w:sz w:val="24"/>
          <w:szCs w:val="24"/>
        </w:rPr>
        <w:t>不同</w:t>
      </w:r>
      <w:r>
        <w:rPr>
          <w:rFonts w:ascii="Times New Roman" w:hAnsi="Times New Roman" w:cs="Times New Roman" w:eastAsiaTheme="minorEastAsia"/>
          <w:b/>
          <w:position w:val="-6"/>
          <w:sz w:val="24"/>
          <w:szCs w:val="24"/>
        </w:rPr>
        <w:object>
          <v:shape id="_x0000_i1148" o:spt="75" type="#_x0000_t75" style="height:9.75pt;width:10.5pt;" o:ole="t" filled="f" o:preferrelative="t" stroked="f" coordsize="21600,21600">
            <v:path/>
            <v:fill on="f" focussize="0,0"/>
            <v:stroke on="f" joinstyle="miter"/>
            <v:imagedata r:id="rId234" o:title=""/>
            <o:lock v:ext="edit" aspectratio="t"/>
            <w10:wrap type="none"/>
            <w10:anchorlock/>
          </v:shape>
          <o:OLEObject Type="Embed" ProgID="Equation.DSMT4" ShapeID="_x0000_i1148" DrawAspect="Content" ObjectID="_1468075848" r:id="rId233">
            <o:LockedField>false</o:LockedField>
          </o:OLEObject>
        </w:object>
      </w:r>
      <w:r>
        <w:rPr>
          <w:rFonts w:hint="eastAsia" w:ascii="Times New Roman" w:hAnsi="Times New Roman" w:cs="Times New Roman" w:eastAsiaTheme="minorEastAsia"/>
          <w:b/>
          <w:sz w:val="24"/>
          <w:szCs w:val="24"/>
        </w:rPr>
        <w:t xml:space="preserve">值下的仿真图 </w:t>
      </w:r>
      <w:r>
        <w:rPr>
          <w:rFonts w:ascii="Times New Roman" w:hAnsi="Times New Roman" w:cs="Times New Roman" w:eastAsiaTheme="minorEastAsia"/>
          <w:b/>
          <w:sz w:val="24"/>
          <w:szCs w:val="24"/>
        </w:rPr>
        <w:t>(a)</w:t>
      </w:r>
      <w:r>
        <w:rPr>
          <w:rFonts w:hint="eastAsia" w:ascii="Times New Roman" w:hAnsi="Times New Roman" w:cs="Times New Roman" w:eastAsiaTheme="minorEastAsia"/>
          <w:b/>
          <w:sz w:val="24"/>
          <w:szCs w:val="24"/>
        </w:rPr>
        <w:t>相位方程关系图</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b)</w:t>
      </w:r>
      <w:r>
        <w:rPr>
          <w:rFonts w:hint="eastAsia" w:ascii="Times New Roman" w:hAnsi="Times New Roman" w:cs="Times New Roman" w:eastAsiaTheme="minorEastAsia"/>
          <w:b/>
          <w:sz w:val="24"/>
          <w:szCs w:val="24"/>
        </w:rPr>
        <w:t>SMI信号图</w:t>
      </w:r>
      <w:r>
        <w:rPr>
          <w:rFonts w:ascii="Times New Roman" w:hAnsi="Times New Roman" w:cs="Times New Roman" w:eastAsiaTheme="minorEastAsia"/>
          <w:b/>
          <w:sz w:val="24"/>
          <w:szCs w:val="24"/>
        </w:rPr>
        <w:t xml:space="preserve"> </w:t>
      </w:r>
    </w:p>
    <w:p>
      <w:pPr>
        <w:spacing w:line="360" w:lineRule="auto"/>
        <w:ind w:firstLine="480" w:firstLineChars="200"/>
        <w:rPr>
          <w:rFonts w:ascii="Times New Roman" w:hAnsi="Times New Roman" w:cs="Times New Roman"/>
          <w:sz w:val="24"/>
          <w:szCs w:val="24"/>
        </w:rPr>
      </w:pPr>
      <w:r>
        <w:rPr>
          <w:rFonts w:ascii="Times New Roman" w:hAnsi="Times New Roman" w:cs="Times New Roman"/>
          <w:sz w:val="24"/>
          <w:szCs w:val="24"/>
        </w:rPr>
        <w:t>在仿真中，</w:t>
      </w:r>
      <w:r>
        <w:rPr>
          <w:rFonts w:hint="eastAsia" w:ascii="Times New Roman" w:hAnsi="Times New Roman" w:cs="Times New Roman"/>
          <w:sz w:val="24"/>
          <w:szCs w:val="24"/>
        </w:rPr>
        <w:t>将</w:t>
      </w:r>
      <w:r>
        <w:rPr>
          <w:rFonts w:ascii="Times New Roman" w:hAnsi="Times New Roman" w:cs="Times New Roman"/>
          <w:sz w:val="24"/>
          <w:szCs w:val="24"/>
        </w:rPr>
        <w:t>激光波长</w:t>
      </w:r>
      <w:r>
        <w:rPr>
          <w:rFonts w:hint="eastAsia" w:ascii="Times New Roman" w:hAnsi="Times New Roman" w:cs="Times New Roman"/>
          <w:sz w:val="24"/>
          <w:szCs w:val="24"/>
        </w:rPr>
        <w:t>设置</w:t>
      </w:r>
      <w:r>
        <w:rPr>
          <w:rFonts w:ascii="Times New Roman" w:hAnsi="Times New Roman" w:cs="Times New Roman"/>
          <w:sz w:val="24"/>
          <w:szCs w:val="24"/>
        </w:rPr>
        <w:t>为650 nm，</w:t>
      </w:r>
      <w:r>
        <w:rPr>
          <w:rFonts w:hint="eastAsia" w:ascii="Times New Roman" w:hAnsi="Times New Roman" w:cs="Times New Roman"/>
          <w:sz w:val="24"/>
          <w:szCs w:val="24"/>
        </w:rPr>
        <w:t>光反馈强度</w:t>
      </w:r>
      <w:r>
        <w:rPr>
          <w:rFonts w:ascii="Times New Roman" w:hAnsi="Times New Roman" w:cs="Times New Roman"/>
          <w:i/>
          <w:sz w:val="24"/>
          <w:szCs w:val="24"/>
        </w:rPr>
        <w:t>C</w:t>
      </w:r>
      <w:r>
        <w:rPr>
          <w:rFonts w:ascii="Times New Roman" w:hAnsi="Times New Roman" w:cs="Times New Roman"/>
          <w:sz w:val="24"/>
          <w:szCs w:val="24"/>
        </w:rPr>
        <w:t>值</w:t>
      </w:r>
      <w:r>
        <w:rPr>
          <w:rFonts w:hint="eastAsia" w:ascii="Times New Roman" w:hAnsi="Times New Roman" w:cs="Times New Roman"/>
          <w:sz w:val="24"/>
          <w:szCs w:val="24"/>
        </w:rPr>
        <w:t>固定为</w:t>
      </w:r>
      <w:r>
        <w:rPr>
          <w:rFonts w:ascii="Times New Roman" w:hAnsi="Times New Roman" w:cs="Times New Roman"/>
          <w:sz w:val="24"/>
          <w:szCs w:val="24"/>
        </w:rPr>
        <w:t>2，</w:t>
      </w:r>
      <w:r>
        <w:rPr>
          <w:rFonts w:hint="eastAsia" w:ascii="Times New Roman" w:hAnsi="Times New Roman" w:cs="Times New Roman"/>
          <w:sz w:val="24"/>
          <w:szCs w:val="24"/>
        </w:rPr>
        <w:t>假设</w:t>
      </w:r>
      <w:r>
        <w:rPr>
          <w:rFonts w:ascii="Times New Roman" w:hAnsi="Times New Roman" w:cs="Times New Roman"/>
          <w:sz w:val="24"/>
          <w:szCs w:val="24"/>
        </w:rPr>
        <w:t>外部目标物</w:t>
      </w:r>
      <w:r>
        <w:rPr>
          <w:rFonts w:hint="eastAsia" w:ascii="Times New Roman" w:hAnsi="Times New Roman" w:cs="Times New Roman"/>
          <w:sz w:val="24"/>
          <w:szCs w:val="24"/>
        </w:rPr>
        <w:t>做正弦运动，振动幅度</w:t>
      </w:r>
      <w:r>
        <w:rPr>
          <w:rFonts w:ascii="Times New Roman" w:hAnsi="Times New Roman" w:cs="Times New Roman"/>
          <w:sz w:val="24"/>
          <w:szCs w:val="24"/>
        </w:rPr>
        <w:t>为一个波长，</w:t>
      </w:r>
      <w:r>
        <w:rPr>
          <w:rFonts w:hint="eastAsia" w:ascii="Times New Roman" w:hAnsi="Times New Roman" w:cs="Times New Roman"/>
          <w:sz w:val="24"/>
          <w:szCs w:val="24"/>
        </w:rPr>
        <w:t>振动</w:t>
      </w:r>
      <w:r>
        <w:rPr>
          <w:rFonts w:ascii="Times New Roman" w:hAnsi="Times New Roman" w:cs="Times New Roman"/>
          <w:sz w:val="24"/>
          <w:szCs w:val="24"/>
        </w:rPr>
        <w:t>频率为200 Hz</w:t>
      </w:r>
      <w:r>
        <w:rPr>
          <w:rFonts w:hint="eastAsia" w:ascii="Times New Roman" w:hAnsi="Times New Roman" w:cs="Times New Roman"/>
          <w:sz w:val="24"/>
          <w:szCs w:val="24"/>
        </w:rPr>
        <w:t>，</w:t>
      </w:r>
      <w:r>
        <w:rPr>
          <w:rFonts w:ascii="Times New Roman" w:hAnsi="Times New Roman" w:cs="Times New Roman"/>
          <w:sz w:val="24"/>
          <w:szCs w:val="24"/>
        </w:rPr>
        <w:t>线宽展宽因子</w:t>
      </w:r>
      <w:r>
        <w:rPr>
          <w:rFonts w:ascii="Times New Roman" w:hAnsi="Times New Roman" w:eastAsia="黑体" w:cs="Times New Roman"/>
          <w:bCs/>
          <w:i/>
          <w:kern w:val="28"/>
          <w:sz w:val="24"/>
          <w:szCs w:val="24"/>
        </w:rPr>
        <w:t>α</w:t>
      </w:r>
      <w:r>
        <w:rPr>
          <w:rFonts w:ascii="Times New Roman" w:hAnsi="Times New Roman" w:cs="Times New Roman"/>
          <w:sz w:val="24"/>
          <w:szCs w:val="24"/>
        </w:rPr>
        <w:t>取</w:t>
      </w:r>
      <w:r>
        <w:rPr>
          <w:rFonts w:hint="eastAsia" w:ascii="Times New Roman" w:hAnsi="Times New Roman" w:cs="Times New Roman"/>
          <w:sz w:val="24"/>
          <w:szCs w:val="24"/>
        </w:rPr>
        <w:t>三组不同的</w:t>
      </w:r>
      <w:r>
        <w:rPr>
          <w:rFonts w:ascii="Times New Roman" w:hAnsi="Times New Roman" w:cs="Times New Roman"/>
          <w:sz w:val="24"/>
          <w:szCs w:val="24"/>
        </w:rPr>
        <w:t>值</w:t>
      </w:r>
      <w:r>
        <w:rPr>
          <w:rFonts w:hint="eastAsia" w:ascii="Times New Roman" w:hAnsi="Times New Roman" w:cs="Times New Roman"/>
          <w:sz w:val="24"/>
          <w:szCs w:val="24"/>
        </w:rPr>
        <w:t>：5、2</w:t>
      </w:r>
      <w:r>
        <w:rPr>
          <w:rFonts w:ascii="Times New Roman" w:hAnsi="Times New Roman" w:cs="Times New Roman"/>
          <w:sz w:val="24"/>
          <w:szCs w:val="24"/>
        </w:rPr>
        <w:t>0</w:t>
      </w:r>
      <w:r>
        <w:rPr>
          <w:rFonts w:hint="eastAsia" w:ascii="Times New Roman" w:hAnsi="Times New Roman" w:cs="Times New Roman"/>
          <w:sz w:val="24"/>
          <w:szCs w:val="24"/>
        </w:rPr>
        <w:t>和4</w:t>
      </w:r>
      <w:r>
        <w:rPr>
          <w:rFonts w:ascii="Times New Roman" w:hAnsi="Times New Roman" w:cs="Times New Roman"/>
          <w:sz w:val="24"/>
          <w:szCs w:val="24"/>
        </w:rPr>
        <w:t>0</w:t>
      </w:r>
      <w:r>
        <w:rPr>
          <w:rFonts w:hint="eastAsia" w:ascii="Times New Roman" w:hAnsi="Times New Roman" w:cs="Times New Roman"/>
          <w:sz w:val="24"/>
          <w:szCs w:val="24"/>
        </w:rPr>
        <w:t>。通过观察图2-</w:t>
      </w:r>
      <w:r>
        <w:rPr>
          <w:rFonts w:ascii="Times New Roman" w:hAnsi="Times New Roman" w:cs="Times New Roman"/>
          <w:sz w:val="24"/>
          <w:szCs w:val="24"/>
        </w:rPr>
        <w:t>6</w:t>
      </w:r>
      <w:r>
        <w:rPr>
          <w:rFonts w:hint="eastAsia" w:ascii="Times New Roman" w:hAnsi="Times New Roman" w:cs="Times New Roman"/>
          <w:sz w:val="24"/>
          <w:szCs w:val="24"/>
        </w:rPr>
        <w:t>中的(a)、(b)图可知，即使</w:t>
      </w:r>
      <w:r>
        <w:rPr>
          <w:rFonts w:ascii="Times New Roman" w:hAnsi="Times New Roman" w:eastAsia="黑体" w:cs="Times New Roman"/>
          <w:bCs/>
          <w:i/>
          <w:kern w:val="28"/>
          <w:sz w:val="24"/>
          <w:szCs w:val="24"/>
        </w:rPr>
        <w:t>α</w:t>
      </w:r>
      <w:r>
        <w:rPr>
          <w:rFonts w:hint="eastAsia" w:ascii="Times New Roman" w:hAnsi="Times New Roman" w:cs="Times New Roman"/>
          <w:sz w:val="24"/>
          <w:szCs w:val="24"/>
        </w:rPr>
        <w:t>成倍变化，相位曲线以及对应的自混合信号都没有发生显著的变化，这说明线宽展宽因子对系统的影响微乎其微。</w:t>
      </w:r>
    </w:p>
    <w:p>
      <w:pPr>
        <w:pStyle w:val="50"/>
      </w:pPr>
      <w:bookmarkStart w:id="126" w:name="_Toc70084391"/>
      <w:bookmarkStart w:id="127" w:name="_Toc69843264"/>
      <w:bookmarkStart w:id="128" w:name="_Toc37183284"/>
      <w:bookmarkStart w:id="129" w:name="_Toc70085205"/>
      <w:bookmarkStart w:id="130" w:name="_Toc69843225"/>
      <w:r>
        <w:t>2.2.3 外腔相位</w:t>
      </w:r>
      <w:bookmarkEnd w:id="126"/>
      <w:bookmarkEnd w:id="127"/>
      <w:bookmarkEnd w:id="128"/>
      <w:bookmarkEnd w:id="129"/>
      <w:bookmarkEnd w:id="130"/>
      <w:r>
        <w:rPr>
          <w:position w:val="-12"/>
        </w:rPr>
        <w:object>
          <v:shape id="_x0000_i1149" o:spt="75" type="#_x0000_t75" style="height:17.25pt;width:13.5pt;" o:ole="t" filled="f" o:preferrelative="t" stroked="f" coordsize="21600,21600">
            <v:path/>
            <v:fill on="f" focussize="0,0"/>
            <v:stroke on="f" joinstyle="miter"/>
            <v:imagedata r:id="rId236" o:title=""/>
            <o:lock v:ext="edit" aspectratio="t"/>
            <w10:wrap type="none"/>
            <w10:anchorlock/>
          </v:shape>
          <o:OLEObject Type="Embed" ProgID="Equation.DSMT4" ShapeID="_x0000_i1149" DrawAspect="Content" ObjectID="_1468075849" r:id="rId235">
            <o:LockedField>false</o:LockedField>
          </o:OLEObject>
        </w:objec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由公式(2-</w:t>
      </w:r>
      <w:r>
        <w:rPr>
          <w:rFonts w:ascii="Times New Roman" w:hAnsi="Times New Roman" w:cs="Times New Roman"/>
          <w:sz w:val="24"/>
          <w:szCs w:val="24"/>
        </w:rPr>
        <w:t>25</w:t>
      </w:r>
      <w:r>
        <w:rPr>
          <w:rFonts w:hint="eastAsia" w:ascii="Times New Roman" w:hAnsi="Times New Roman" w:cs="Times New Roman"/>
          <w:sz w:val="24"/>
          <w:szCs w:val="24"/>
        </w:rPr>
        <w:t>)可知，外腔相位</w:t>
      </w:r>
      <w:r>
        <w:rPr>
          <w:rFonts w:ascii="Times New Roman" w:hAnsi="Times New Roman" w:cs="Times New Roman"/>
          <w:position w:val="-12"/>
          <w:sz w:val="24"/>
          <w:szCs w:val="24"/>
        </w:rPr>
        <w:object>
          <v:shape id="_x0000_i1150" o:spt="75" type="#_x0000_t75" style="height:17.25pt;width:13.5pt;" o:ole="t" filled="f" o:preferrelative="t" stroked="f" coordsize="21600,21600">
            <v:path/>
            <v:fill on="f" focussize="0,0"/>
            <v:stroke on="f" joinstyle="miter"/>
            <v:imagedata r:id="rId210" o:title=""/>
            <o:lock v:ext="edit" aspectratio="t"/>
            <w10:wrap type="none"/>
            <w10:anchorlock/>
          </v:shape>
          <o:OLEObject Type="Embed" ProgID="Equation.DSMT4" ShapeID="_x0000_i1150" DrawAspect="Content" ObjectID="_1468075850" r:id="rId237">
            <o:LockedField>false</o:LockedField>
          </o:OLEObject>
        </w:object>
      </w:r>
      <w:r>
        <w:rPr>
          <w:rFonts w:hint="eastAsia" w:ascii="Times New Roman" w:hAnsi="Times New Roman" w:cs="Times New Roman"/>
          <w:sz w:val="24"/>
          <w:szCs w:val="24"/>
        </w:rPr>
        <w:t>的改变会使光反馈相位</w:t>
      </w:r>
      <w:r>
        <w:rPr>
          <w:rFonts w:ascii="Times New Roman" w:hAnsi="Times New Roman" w:cs="Times New Roman"/>
          <w:position w:val="-12"/>
          <w:sz w:val="24"/>
          <w:szCs w:val="24"/>
        </w:rPr>
        <w:object>
          <v:shape id="_x0000_i1151" o:spt="75" type="#_x0000_t75" style="height:17.25pt;width:13.5pt;" o:ole="t" filled="f" o:preferrelative="t" stroked="f" coordsize="21600,21600">
            <v:path/>
            <v:fill on="f" focussize="0,0"/>
            <v:stroke on="f" joinstyle="miter"/>
            <v:imagedata r:id="rId239" o:title=""/>
            <o:lock v:ext="edit" aspectratio="t"/>
            <w10:wrap type="none"/>
            <w10:anchorlock/>
          </v:shape>
          <o:OLEObject Type="Embed" ProgID="Equation.DSMT4" ShapeID="_x0000_i1151" DrawAspect="Content" ObjectID="_1468075851" r:id="rId238">
            <o:LockedField>false</o:LockedField>
          </o:OLEObject>
        </w:object>
      </w:r>
      <w:r>
        <w:rPr>
          <w:rFonts w:hint="eastAsia" w:ascii="Times New Roman" w:hAnsi="Times New Roman" w:cs="Times New Roman"/>
          <w:sz w:val="24"/>
          <w:szCs w:val="24"/>
        </w:rPr>
        <w:t>发生变化，进而影响自混合干涉系统的输出功率。基于</w:t>
      </w:r>
      <w:r>
        <w:rPr>
          <w:rFonts w:ascii="Times New Roman" w:hAnsi="Times New Roman" w:cs="Times New Roman"/>
          <w:sz w:val="24"/>
          <w:szCs w:val="24"/>
        </w:rPr>
        <w:t>F-P</w:t>
      </w:r>
      <w:r>
        <w:rPr>
          <w:rFonts w:hint="eastAsia" w:ascii="Times New Roman" w:hAnsi="Times New Roman" w:cs="Times New Roman"/>
          <w:sz w:val="24"/>
          <w:szCs w:val="24"/>
        </w:rPr>
        <w:t>三镜腔理论模型分析可得</w:t>
      </w:r>
      <w:r>
        <w:rPr>
          <w:rFonts w:ascii="Times New Roman" w:hAnsi="Times New Roman" w:cs="Times New Roman"/>
          <w:position w:val="-12"/>
          <w:sz w:val="24"/>
          <w:szCs w:val="24"/>
        </w:rPr>
        <w:object>
          <v:shape id="_x0000_i1152" o:spt="75" type="#_x0000_t75" style="height:17.25pt;width:13.5pt;" o:ole="t" filled="f" o:preferrelative="t" stroked="f" coordsize="21600,21600">
            <v:path/>
            <v:fill on="f" focussize="0,0"/>
            <v:stroke on="f" joinstyle="miter"/>
            <v:imagedata r:id="rId210" o:title=""/>
            <o:lock v:ext="edit" aspectratio="t"/>
            <w10:wrap type="none"/>
            <w10:anchorlock/>
          </v:shape>
          <o:OLEObject Type="Embed" ProgID="Equation.DSMT4" ShapeID="_x0000_i1152" DrawAspect="Content" ObjectID="_1468075852" r:id="rId240">
            <o:LockedField>false</o:LockedField>
          </o:OLEObject>
        </w:object>
      </w:r>
      <w:r>
        <w:rPr>
          <w:rFonts w:hint="eastAsia" w:ascii="Times New Roman" w:hAnsi="Times New Roman" w:cs="Times New Roman"/>
          <w:sz w:val="24"/>
          <w:szCs w:val="24"/>
        </w:rPr>
        <w:t>的表达式为：</w:t>
      </w:r>
      <w:r>
        <w:rPr>
          <w:rFonts w:ascii="Times New Roman" w:hAnsi="Times New Roman" w:cs="Times New Roman"/>
          <w:position w:val="-12"/>
          <w:sz w:val="24"/>
          <w:szCs w:val="24"/>
        </w:rPr>
        <w:object>
          <v:shape id="_x0000_i1153" o:spt="75" type="#_x0000_t75" style="height:17.25pt;width:59.25pt;" o:ole="t" filled="f" o:preferrelative="t" stroked="f" coordsize="21600,21600">
            <v:path/>
            <v:fill on="f" focussize="0,0"/>
            <v:stroke on="f" joinstyle="miter"/>
            <v:imagedata r:id="rId242" o:title=""/>
            <o:lock v:ext="edit" aspectratio="t"/>
            <w10:wrap type="none"/>
            <w10:anchorlock/>
          </v:shape>
          <o:OLEObject Type="Embed" ProgID="Equation.DSMT4" ShapeID="_x0000_i1153" DrawAspect="Content" ObjectID="_1468075853" r:id="rId241">
            <o:LockedField>false</o:LockedField>
          </o:OLEObject>
        </w:object>
      </w:r>
      <w:r>
        <w:rPr>
          <w:rFonts w:hint="eastAsia" w:ascii="Times New Roman" w:hAnsi="Times New Roman" w:cs="Times New Roman"/>
          <w:sz w:val="24"/>
          <w:szCs w:val="24"/>
        </w:rPr>
        <w:t>，从式中可以看出外腔相位</w:t>
      </w:r>
      <w:r>
        <w:rPr>
          <w:rFonts w:ascii="Times New Roman" w:hAnsi="Times New Roman" w:cs="Times New Roman"/>
          <w:position w:val="-12"/>
          <w:sz w:val="24"/>
          <w:szCs w:val="24"/>
        </w:rPr>
        <w:object>
          <v:shape id="_x0000_i1154" o:spt="75" type="#_x0000_t75" style="height:17.25pt;width:13.5pt;" o:ole="t" filled="f" o:preferrelative="t" stroked="f" coordsize="21600,21600">
            <v:path/>
            <v:fill on="f" focussize="0,0"/>
            <v:stroke on="f" joinstyle="miter"/>
            <v:imagedata r:id="rId210" o:title=""/>
            <o:lock v:ext="edit" aspectratio="t"/>
            <w10:wrap type="none"/>
            <w10:anchorlock/>
          </v:shape>
          <o:OLEObject Type="Embed" ProgID="Equation.DSMT4" ShapeID="_x0000_i1154" DrawAspect="Content" ObjectID="_1468075854" r:id="rId243">
            <o:LockedField>false</o:LockedField>
          </o:OLEObject>
        </w:object>
      </w:r>
      <w:r>
        <w:rPr>
          <w:rFonts w:hint="eastAsia" w:ascii="Times New Roman" w:hAnsi="Times New Roman" w:cs="Times New Roman"/>
          <w:sz w:val="24"/>
          <w:szCs w:val="24"/>
        </w:rPr>
        <w:t>与外腔长度</w:t>
      </w:r>
      <w:r>
        <w:rPr>
          <w:rFonts w:hint="eastAsia" w:ascii="Times New Roman" w:hAnsi="Times New Roman" w:cs="Times New Roman"/>
          <w:i/>
          <w:sz w:val="24"/>
          <w:szCs w:val="24"/>
        </w:rPr>
        <w:t>L</w:t>
      </w:r>
      <w:r>
        <w:rPr>
          <w:rFonts w:hint="eastAsia" w:ascii="Times New Roman" w:hAnsi="Times New Roman" w:cs="Times New Roman"/>
          <w:sz w:val="24"/>
          <w:szCs w:val="24"/>
        </w:rPr>
        <w:t>以及激光波长</w:t>
      </w:r>
      <w:r>
        <w:rPr>
          <w:rFonts w:ascii="Times New Roman" w:hAnsi="Times New Roman" w:cs="Times New Roman"/>
          <w:position w:val="-12"/>
          <w:sz w:val="24"/>
          <w:szCs w:val="24"/>
        </w:rPr>
        <w:object>
          <v:shape id="_x0000_i1155" o:spt="75" type="#_x0000_t75" style="height:17.25pt;width:13.5pt;" o:ole="t" filled="f" o:preferrelative="t" stroked="f" coordsize="21600,21600">
            <v:path/>
            <v:fill on="f" focussize="0,0"/>
            <v:stroke on="f" joinstyle="miter"/>
            <v:imagedata r:id="rId245" o:title=""/>
            <o:lock v:ext="edit" aspectratio="t"/>
            <w10:wrap type="none"/>
            <w10:anchorlock/>
          </v:shape>
          <o:OLEObject Type="Embed" ProgID="Equation.DSMT4" ShapeID="_x0000_i1155" DrawAspect="Content" ObjectID="_1468075855" r:id="rId244">
            <o:LockedField>false</o:LockedField>
          </o:OLEObject>
        </w:object>
      </w:r>
      <w:r>
        <w:rPr>
          <w:rFonts w:hint="eastAsia" w:ascii="Times New Roman" w:hAnsi="Times New Roman" w:cs="Times New Roman"/>
          <w:sz w:val="24"/>
          <w:szCs w:val="24"/>
        </w:rPr>
        <w:t>有关，外部目标物的运动会引起</w:t>
      </w:r>
      <w:r>
        <w:rPr>
          <w:rFonts w:ascii="Times New Roman" w:hAnsi="Times New Roman" w:cs="Times New Roman"/>
          <w:position w:val="-12"/>
          <w:sz w:val="24"/>
          <w:szCs w:val="24"/>
        </w:rPr>
        <w:object>
          <v:shape id="_x0000_i1156" o:spt="75" type="#_x0000_t75" style="height:17.25pt;width:13.5pt;" o:ole="t" filled="f" o:preferrelative="t" stroked="f" coordsize="21600,21600">
            <v:path/>
            <v:fill on="f" focussize="0,0"/>
            <v:stroke on="f" joinstyle="miter"/>
            <v:imagedata r:id="rId210" o:title=""/>
            <o:lock v:ext="edit" aspectratio="t"/>
            <w10:wrap type="none"/>
            <w10:anchorlock/>
          </v:shape>
          <o:OLEObject Type="Embed" ProgID="Equation.DSMT4" ShapeID="_x0000_i1156" DrawAspect="Content" ObjectID="_1468075856" r:id="rId246">
            <o:LockedField>false</o:LockedField>
          </o:OLEObject>
        </w:object>
      </w:r>
      <w:r>
        <w:rPr>
          <w:rFonts w:hint="eastAsia" w:ascii="Times New Roman" w:hAnsi="Times New Roman" w:cs="Times New Roman"/>
          <w:sz w:val="24"/>
          <w:szCs w:val="24"/>
        </w:rPr>
        <w:t>的改变。因此需要分析物体的运动参数，如振动幅度和振动频率，对自混合干涉信号的影响。假设外部目标物做正弦运动，通过仿真设置了不同的振动幅度A和振动频率f，激光波长为6</w:t>
      </w:r>
      <w:r>
        <w:rPr>
          <w:rFonts w:ascii="Times New Roman" w:hAnsi="Times New Roman" w:cs="Times New Roman"/>
          <w:sz w:val="24"/>
          <w:szCs w:val="24"/>
        </w:rPr>
        <w:t xml:space="preserve">50 </w:t>
      </w:r>
      <w:r>
        <w:rPr>
          <w:rFonts w:hint="eastAsia" w:ascii="Times New Roman" w:hAnsi="Times New Roman" w:cs="Times New Roman"/>
          <w:sz w:val="24"/>
          <w:szCs w:val="24"/>
        </w:rPr>
        <w:t>nm，光反馈强度</w:t>
      </w:r>
      <w:r>
        <w:rPr>
          <w:rFonts w:hint="eastAsia" w:ascii="Times New Roman" w:hAnsi="Times New Roman" w:cs="Times New Roman"/>
          <w:i/>
          <w:sz w:val="24"/>
          <w:szCs w:val="24"/>
        </w:rPr>
        <w:t>C</w:t>
      </w:r>
      <w:r>
        <w:rPr>
          <w:rFonts w:hint="eastAsia" w:ascii="Times New Roman" w:hAnsi="Times New Roman" w:cs="Times New Roman"/>
          <w:sz w:val="24"/>
          <w:szCs w:val="24"/>
        </w:rPr>
        <w:t>为0</w:t>
      </w:r>
      <w:r>
        <w:rPr>
          <w:rFonts w:ascii="Times New Roman" w:hAnsi="Times New Roman" w:cs="Times New Roman"/>
          <w:sz w:val="24"/>
          <w:szCs w:val="24"/>
        </w:rPr>
        <w:t>.8</w:t>
      </w:r>
      <w:r>
        <w:rPr>
          <w:rFonts w:hint="eastAsia" w:ascii="Times New Roman" w:hAnsi="Times New Roman" w:cs="Times New Roman"/>
          <w:sz w:val="24"/>
          <w:szCs w:val="24"/>
        </w:rPr>
        <w:t>，线宽展宽因子</w:t>
      </w:r>
      <w:r>
        <w:rPr>
          <w:rFonts w:ascii="Times New Roman" w:hAnsi="Times New Roman" w:eastAsia="黑体" w:cs="Times New Roman"/>
          <w:bCs/>
          <w:i/>
          <w:kern w:val="28"/>
          <w:sz w:val="24"/>
          <w:szCs w:val="24"/>
        </w:rPr>
        <w:t>α</w:t>
      </w:r>
      <w:r>
        <w:rPr>
          <w:rFonts w:hint="eastAsia" w:ascii="Times New Roman" w:hAnsi="Times New Roman" w:cs="Times New Roman"/>
          <w:sz w:val="24"/>
          <w:szCs w:val="24"/>
        </w:rPr>
        <w:t>为3，得到了以下的自混合信号波形图。</w:t>
      </w:r>
    </w:p>
    <w:p>
      <w:pPr>
        <w:keepNext/>
        <w:spacing w:line="360" w:lineRule="auto"/>
        <w:jc w:val="center"/>
        <w:rPr>
          <w:rFonts w:ascii="Times New Roman" w:hAnsi="Times New Roman" w:cs="Times New Roman"/>
        </w:rPr>
      </w:pPr>
      <w:r>
        <w:object>
          <v:shape id="_x0000_i1157" o:spt="75" type="#_x0000_t75" style="height:330.75pt;width:390pt;" o:ole="t" filled="f" o:preferrelative="t" stroked="f" coordsize="21600,21600">
            <v:path/>
            <v:fill on="f" focussize="0,0"/>
            <v:stroke on="f" joinstyle="miter"/>
            <v:imagedata r:id="rId248" cropleft="3809f" croptop="3006f" cropright="3188f" cropbottom="5665f" o:title=""/>
            <o:lock v:ext="edit" aspectratio="t"/>
            <w10:wrap type="none"/>
            <w10:anchorlock/>
          </v:shape>
          <o:OLEObject Type="Embed" ProgID="Visio.Drawing.15" ShapeID="_x0000_i1157" DrawAspect="Content" ObjectID="_1468075857" r:id="rId247">
            <o:LockedField>false</o:LockedField>
          </o:OLEObject>
        </w:object>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图 2 -7 不同</w:t>
      </w:r>
      <w:r>
        <w:rPr>
          <w:rFonts w:hint="eastAsia" w:ascii="Times New Roman" w:hAnsi="Times New Roman" w:cs="Times New Roman" w:eastAsiaTheme="minorEastAsia"/>
          <w:b/>
          <w:sz w:val="24"/>
          <w:szCs w:val="24"/>
        </w:rPr>
        <w:t>振幅下的SMI</w:t>
      </w:r>
      <w:r>
        <w:rPr>
          <w:rFonts w:ascii="Times New Roman" w:hAnsi="Times New Roman" w:cs="Times New Roman" w:eastAsiaTheme="minorEastAsia"/>
          <w:b/>
          <w:sz w:val="24"/>
          <w:szCs w:val="24"/>
        </w:rPr>
        <w:t>信号</w:t>
      </w:r>
      <w:r>
        <w:rPr>
          <w:rFonts w:hint="eastAsia" w:ascii="Times New Roman" w:hAnsi="Times New Roman" w:cs="Times New Roman" w:eastAsiaTheme="minorEastAsia"/>
          <w:b/>
          <w:sz w:val="24"/>
          <w:szCs w:val="24"/>
        </w:rPr>
        <w:t>仿真图 (</w:t>
      </w:r>
      <w:r>
        <w:rPr>
          <w:rFonts w:ascii="Times New Roman" w:hAnsi="Times New Roman" w:cs="Times New Roman" w:eastAsiaTheme="minorEastAsia"/>
          <w:b/>
          <w:sz w:val="24"/>
          <w:szCs w:val="24"/>
        </w:rPr>
        <w:t>a)</w:t>
      </w:r>
      <w:r>
        <w:rPr>
          <w:rFonts w:hint="eastAsia" w:ascii="Times New Roman" w:hAnsi="Times New Roman" w:cs="Times New Roman" w:eastAsiaTheme="minorEastAsia"/>
          <w:b/>
          <w:sz w:val="24"/>
          <w:szCs w:val="24"/>
        </w:rPr>
        <w:t xml:space="preserve">外部目标物振动信号 </w:t>
      </w:r>
    </w:p>
    <w:p>
      <w:pPr>
        <w:pStyle w:val="3"/>
        <w:spacing w:after="156" w:afterLines="5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b)</w:t>
      </w:r>
      <w:r>
        <w:rPr>
          <w:rFonts w:hint="eastAsia" w:ascii="Times New Roman" w:hAnsi="Times New Roman" w:cs="Times New Roman" w:eastAsiaTheme="minorEastAsia"/>
          <w:b/>
          <w:sz w:val="24"/>
          <w:szCs w:val="24"/>
        </w:rPr>
        <w:t>A</w:t>
      </w:r>
      <w:r>
        <w:rPr>
          <w:rFonts w:ascii="Times New Roman" w:hAnsi="Times New Roman" w:cs="Times New Roman" w:eastAsiaTheme="minorEastAsia"/>
          <w:b/>
          <w:sz w:val="24"/>
          <w:szCs w:val="24"/>
        </w:rPr>
        <w:t>=</w:t>
      </w:r>
      <w:r>
        <w:rPr>
          <w:rFonts w:ascii="Times New Roman" w:hAnsi="Times New Roman" w:cs="Times New Roman" w:eastAsiaTheme="minorEastAsia"/>
          <w:b/>
          <w:position w:val="-6"/>
          <w:sz w:val="24"/>
          <w:szCs w:val="24"/>
        </w:rPr>
        <w:object>
          <v:shape id="_x0000_i1158" o:spt="75" type="#_x0000_t75" style="height:13.5pt;width:9.75pt;" o:ole="t" filled="f" o:preferrelative="t" stroked="f" coordsize="21600,21600">
            <v:path/>
            <v:fill on="f" focussize="0,0"/>
            <v:stroke on="f" joinstyle="miter"/>
            <v:imagedata r:id="rId250" o:title=""/>
            <o:lock v:ext="edit" aspectratio="t"/>
            <w10:wrap type="none"/>
            <w10:anchorlock/>
          </v:shape>
          <o:OLEObject Type="Embed" ProgID="Equation.DSMT4" ShapeID="_x0000_i1158" DrawAspect="Content" ObjectID="_1468075858" r:id="rId249">
            <o:LockedField>false</o:LockedField>
          </o:OLEObject>
        </w:objec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时的SMI信号 (</w:t>
      </w:r>
      <w:r>
        <w:rPr>
          <w:rFonts w:ascii="Times New Roman" w:hAnsi="Times New Roman" w:cs="Times New Roman" w:eastAsiaTheme="minorEastAsia"/>
          <w:b/>
          <w:sz w:val="24"/>
          <w:szCs w:val="24"/>
        </w:rPr>
        <w:t>c</w:t>
      </w:r>
      <w:r>
        <w:rPr>
          <w:rFonts w:hint="eastAsia" w:ascii="Times New Roman" w:hAnsi="Times New Roman" w:cs="Times New Roman" w:eastAsiaTheme="minorEastAsia"/>
          <w:b/>
          <w:sz w:val="24"/>
          <w:szCs w:val="24"/>
        </w:rPr>
        <w:t>)A</w:t>
      </w:r>
      <w:r>
        <w:rPr>
          <w:rFonts w:ascii="Times New Roman" w:hAnsi="Times New Roman" w:cs="Times New Roman" w:eastAsiaTheme="minorEastAsia"/>
          <w:b/>
          <w:sz w:val="24"/>
          <w:szCs w:val="24"/>
        </w:rPr>
        <w:t>=2</w:t>
      </w:r>
      <w:r>
        <w:rPr>
          <w:rFonts w:ascii="Times New Roman" w:hAnsi="Times New Roman" w:cs="Times New Roman" w:eastAsiaTheme="minorEastAsia"/>
          <w:b/>
          <w:position w:val="-6"/>
          <w:sz w:val="24"/>
          <w:szCs w:val="24"/>
        </w:rPr>
        <w:object>
          <v:shape id="_x0000_i1159" o:spt="75" type="#_x0000_t75" style="height:13.5pt;width:9.75pt;" o:ole="t" filled="f" o:preferrelative="t" stroked="f" coordsize="21600,21600">
            <v:path/>
            <v:fill on="f" focussize="0,0"/>
            <v:stroke on="f" joinstyle="miter"/>
            <v:imagedata r:id="rId250" o:title=""/>
            <o:lock v:ext="edit" aspectratio="t"/>
            <w10:wrap type="none"/>
            <w10:anchorlock/>
          </v:shape>
          <o:OLEObject Type="Embed" ProgID="Equation.DSMT4" ShapeID="_x0000_i1159" DrawAspect="Content" ObjectID="_1468075859" r:id="rId251">
            <o:LockedField>false</o:LockedField>
          </o:OLEObject>
        </w:objec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时的SMI信号</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图2-</w:t>
      </w:r>
      <w:r>
        <w:rPr>
          <w:rFonts w:ascii="Times New Roman" w:hAnsi="Times New Roman" w:cs="Times New Roman"/>
          <w:sz w:val="24"/>
          <w:szCs w:val="24"/>
        </w:rPr>
        <w:t>7</w:t>
      </w:r>
      <w:r>
        <w:rPr>
          <w:rFonts w:hint="eastAsia" w:ascii="Times New Roman" w:hAnsi="Times New Roman" w:cs="Times New Roman"/>
          <w:sz w:val="24"/>
          <w:szCs w:val="24"/>
        </w:rPr>
        <w:t>为振动频率f恒为2</w:t>
      </w:r>
      <w:r>
        <w:rPr>
          <w:rFonts w:ascii="Times New Roman" w:hAnsi="Times New Roman" w:cs="Times New Roman"/>
          <w:sz w:val="24"/>
          <w:szCs w:val="24"/>
        </w:rPr>
        <w:t>00</w:t>
      </w:r>
      <w:r>
        <w:rPr>
          <w:rFonts w:hint="eastAsia" w:ascii="Times New Roman" w:hAnsi="Times New Roman" w:cs="Times New Roman"/>
          <w:sz w:val="24"/>
          <w:szCs w:val="24"/>
        </w:rPr>
        <w:t>Hz，而振动幅度A不同的自混合信号。图(</w:t>
      </w:r>
      <w:r>
        <w:rPr>
          <w:rFonts w:ascii="Times New Roman" w:hAnsi="Times New Roman" w:cs="Times New Roman"/>
          <w:sz w:val="24"/>
          <w:szCs w:val="24"/>
        </w:rPr>
        <w:t>a)</w:t>
      </w:r>
      <w:r>
        <w:rPr>
          <w:rFonts w:hint="eastAsia" w:ascii="Times New Roman" w:hAnsi="Times New Roman" w:cs="Times New Roman"/>
          <w:sz w:val="24"/>
          <w:szCs w:val="24"/>
        </w:rPr>
        <w:t>中的蓝色曲线和橙色曲线分别表示外部目标物振幅A=</w:t>
      </w:r>
      <w:r>
        <w:rPr>
          <w:rFonts w:ascii="Times New Roman" w:hAnsi="Times New Roman" w:cs="Times New Roman"/>
          <w:position w:val="-6"/>
          <w:sz w:val="24"/>
          <w:szCs w:val="24"/>
        </w:rPr>
        <w:object>
          <v:shape id="_x0000_i1160" o:spt="75" type="#_x0000_t75" style="height:13.5pt;width:10.5pt;" o:ole="t" filled="f" o:preferrelative="t" stroked="f" coordsize="21600,21600">
            <v:path/>
            <v:fill on="f" focussize="0,0"/>
            <v:stroke on="f" joinstyle="miter"/>
            <v:imagedata r:id="rId253" o:title=""/>
            <o:lock v:ext="edit" aspectratio="t"/>
            <w10:wrap type="none"/>
            <w10:anchorlock/>
          </v:shape>
          <o:OLEObject Type="Embed" ProgID="Equation.DSMT4" ShapeID="_x0000_i1160" DrawAspect="Content" ObjectID="_1468075860" r:id="rId252">
            <o:LockedField>false</o:LockedField>
          </o:OLEObject>
        </w:object>
      </w:r>
      <w:r>
        <w:rPr>
          <w:rFonts w:hint="eastAsia" w:ascii="Times New Roman" w:hAnsi="Times New Roman" w:cs="Times New Roman"/>
          <w:sz w:val="24"/>
          <w:szCs w:val="24"/>
        </w:rPr>
        <w:t>和A=</w:t>
      </w:r>
      <w:r>
        <w:rPr>
          <w:rFonts w:ascii="Times New Roman" w:hAnsi="Times New Roman" w:cs="Times New Roman"/>
          <w:sz w:val="24"/>
          <w:szCs w:val="24"/>
        </w:rPr>
        <w:t>2</w:t>
      </w:r>
      <w:r>
        <w:rPr>
          <w:rFonts w:ascii="Times New Roman" w:hAnsi="Times New Roman" w:cs="Times New Roman"/>
          <w:position w:val="-6"/>
          <w:sz w:val="24"/>
          <w:szCs w:val="24"/>
        </w:rPr>
        <w:object>
          <v:shape id="_x0000_i1161" o:spt="75" type="#_x0000_t75" style="height:13.5pt;width:10.5pt;" o:ole="t" filled="f" o:preferrelative="t" stroked="f" coordsize="21600,21600">
            <v:path/>
            <v:fill on="f" focussize="0,0"/>
            <v:stroke on="f" joinstyle="miter"/>
            <v:imagedata r:id="rId253" o:title=""/>
            <o:lock v:ext="edit" aspectratio="t"/>
            <w10:wrap type="none"/>
            <w10:anchorlock/>
          </v:shape>
          <o:OLEObject Type="Embed" ProgID="Equation.DSMT4" ShapeID="_x0000_i1161" DrawAspect="Content" ObjectID="_1468075861" r:id="rId254">
            <o:LockedField>false</o:LockedField>
          </o:OLEObject>
        </w:object>
      </w:r>
      <w:r>
        <w:rPr>
          <w:rFonts w:hint="eastAsia" w:ascii="Times New Roman" w:hAnsi="Times New Roman" w:cs="Times New Roman"/>
          <w:sz w:val="24"/>
          <w:szCs w:val="24"/>
        </w:rPr>
        <w:t>的振动信息，图(</w:t>
      </w:r>
      <w:r>
        <w:rPr>
          <w:rFonts w:ascii="Times New Roman" w:hAnsi="Times New Roman" w:cs="Times New Roman"/>
          <w:sz w:val="24"/>
          <w:szCs w:val="24"/>
        </w:rPr>
        <w:t>b</w:t>
      </w:r>
      <w:r>
        <w:rPr>
          <w:rFonts w:hint="eastAsia" w:ascii="Times New Roman" w:hAnsi="Times New Roman" w:cs="Times New Roman"/>
          <w:sz w:val="24"/>
          <w:szCs w:val="24"/>
        </w:rPr>
        <w:t>)、图(</w:t>
      </w:r>
      <w:r>
        <w:rPr>
          <w:rFonts w:ascii="Times New Roman" w:hAnsi="Times New Roman" w:cs="Times New Roman"/>
          <w:sz w:val="24"/>
          <w:szCs w:val="24"/>
        </w:rPr>
        <w:t>c)</w:t>
      </w:r>
      <w:r>
        <w:rPr>
          <w:rFonts w:hint="eastAsia" w:ascii="Times New Roman" w:hAnsi="Times New Roman" w:cs="Times New Roman"/>
          <w:sz w:val="24"/>
          <w:szCs w:val="24"/>
        </w:rPr>
        <w:t>为对应的自混合信号。观察图可知，两个相邻翻转点间的时间间隔等于半个振动周期。在半个振动周期内，自混合信号条纹数与外部目标物的振幅成正比关系，振幅越大，条纹数越多。如图，当振幅A=</w:t>
      </w:r>
      <w:r>
        <w:rPr>
          <w:rFonts w:ascii="Times New Roman" w:hAnsi="Times New Roman" w:cs="Times New Roman"/>
          <w:position w:val="-6"/>
          <w:sz w:val="24"/>
          <w:szCs w:val="24"/>
        </w:rPr>
        <w:object>
          <v:shape id="_x0000_i1162" o:spt="75" type="#_x0000_t75" style="height:13.5pt;width:10.5pt;" o:ole="t" filled="f" o:preferrelative="t" stroked="f" coordsize="21600,21600">
            <v:path/>
            <v:fill on="f" focussize="0,0"/>
            <v:stroke on="f" joinstyle="miter"/>
            <v:imagedata r:id="rId253" o:title=""/>
            <o:lock v:ext="edit" aspectratio="t"/>
            <w10:wrap type="none"/>
            <w10:anchorlock/>
          </v:shape>
          <o:OLEObject Type="Embed" ProgID="Equation.DSMT4" ShapeID="_x0000_i1162" DrawAspect="Content" ObjectID="_1468075862" r:id="rId255">
            <o:LockedField>false</o:LockedField>
          </o:OLEObject>
        </w:object>
      </w:r>
      <w:r>
        <w:rPr>
          <w:rFonts w:hint="eastAsia" w:ascii="Times New Roman" w:hAnsi="Times New Roman" w:cs="Times New Roman"/>
          <w:sz w:val="24"/>
          <w:szCs w:val="24"/>
        </w:rPr>
        <w:t>时，半个振动周期内对应的条纹数为</w:t>
      </w:r>
      <w:r>
        <w:rPr>
          <w:rFonts w:ascii="Times New Roman" w:hAnsi="Times New Roman" w:cs="Times New Roman"/>
          <w:sz w:val="24"/>
          <w:szCs w:val="24"/>
        </w:rPr>
        <w:t>4</w:t>
      </w:r>
      <w:r>
        <w:rPr>
          <w:rFonts w:hint="eastAsia" w:ascii="Times New Roman" w:hAnsi="Times New Roman" w:cs="Times New Roman"/>
          <w:sz w:val="24"/>
          <w:szCs w:val="24"/>
        </w:rPr>
        <w:t>个，而振幅A=</w:t>
      </w:r>
      <w:r>
        <w:rPr>
          <w:rFonts w:ascii="Times New Roman" w:hAnsi="Times New Roman" w:cs="Times New Roman"/>
          <w:sz w:val="24"/>
          <w:szCs w:val="24"/>
        </w:rPr>
        <w:t>2</w:t>
      </w:r>
      <w:r>
        <w:rPr>
          <w:rFonts w:ascii="Times New Roman" w:hAnsi="Times New Roman" w:cs="Times New Roman"/>
          <w:position w:val="-6"/>
          <w:sz w:val="24"/>
          <w:szCs w:val="24"/>
        </w:rPr>
        <w:object>
          <v:shape id="_x0000_i1163" o:spt="75" type="#_x0000_t75" style="height:13.5pt;width:10.5pt;" o:ole="t" filled="f" o:preferrelative="t" stroked="f" coordsize="21600,21600">
            <v:path/>
            <v:fill on="f" focussize="0,0"/>
            <v:stroke on="f" joinstyle="miter"/>
            <v:imagedata r:id="rId253" o:title=""/>
            <o:lock v:ext="edit" aspectratio="t"/>
            <w10:wrap type="none"/>
            <w10:anchorlock/>
          </v:shape>
          <o:OLEObject Type="Embed" ProgID="Equation.DSMT4" ShapeID="_x0000_i1163" DrawAspect="Content" ObjectID="_1468075863" r:id="rId256">
            <o:LockedField>false</o:LockedField>
          </o:OLEObject>
        </w:object>
      </w:r>
      <w:r>
        <w:rPr>
          <w:rFonts w:hint="eastAsia" w:ascii="Times New Roman" w:hAnsi="Times New Roman" w:cs="Times New Roman"/>
          <w:sz w:val="24"/>
          <w:szCs w:val="24"/>
        </w:rPr>
        <w:t>则对应</w:t>
      </w:r>
      <w:r>
        <w:rPr>
          <w:rFonts w:ascii="Times New Roman" w:hAnsi="Times New Roman" w:cs="Times New Roman"/>
          <w:sz w:val="24"/>
          <w:szCs w:val="24"/>
        </w:rPr>
        <w:t>8</w:t>
      </w:r>
      <w:r>
        <w:rPr>
          <w:rFonts w:hint="eastAsia" w:ascii="Times New Roman" w:hAnsi="Times New Roman" w:cs="Times New Roman"/>
          <w:sz w:val="24"/>
          <w:szCs w:val="24"/>
        </w:rPr>
        <w:t>个。外部目标物每移动</w:t>
      </w:r>
      <w:r>
        <w:rPr>
          <w:rFonts w:ascii="Times New Roman" w:hAnsi="Times New Roman" w:cs="Times New Roman"/>
          <w:position w:val="-6"/>
          <w:sz w:val="24"/>
          <w:szCs w:val="24"/>
        </w:rPr>
        <w:object>
          <v:shape id="_x0000_i1164" o:spt="75" type="#_x0000_t75" style="height:13.5pt;width:10.5pt;" o:ole="t" filled="f" o:preferrelative="t" stroked="f" coordsize="21600,21600">
            <v:path/>
            <v:fill on="f" focussize="0,0"/>
            <v:stroke on="f" joinstyle="miter"/>
            <v:imagedata r:id="rId253" o:title=""/>
            <o:lock v:ext="edit" aspectratio="t"/>
            <w10:wrap type="none"/>
            <w10:anchorlock/>
          </v:shape>
          <o:OLEObject Type="Embed" ProgID="Equation.DSMT4" ShapeID="_x0000_i1164" DrawAspect="Content" ObjectID="_1468075864" r:id="rId257">
            <o:LockedField>false</o:LockedField>
          </o:OLEObject>
        </w:object>
      </w:r>
      <w:r>
        <w:rPr>
          <w:rFonts w:ascii="Times New Roman" w:hAnsi="Times New Roman" w:cs="Times New Roman"/>
          <w:sz w:val="24"/>
          <w:szCs w:val="24"/>
        </w:rPr>
        <w:t>/2</w:t>
      </w:r>
      <w:r>
        <w:rPr>
          <w:rFonts w:hint="eastAsia" w:ascii="Times New Roman" w:hAnsi="Times New Roman" w:cs="Times New Roman"/>
          <w:sz w:val="24"/>
          <w:szCs w:val="24"/>
        </w:rPr>
        <w:t>，自混合信号便会对应出现一个完整的条纹。因此通过计量半周期内自混合干涉信号条纹个数，便可获知运动物体的振幅。自混合信号条纹倾斜方向取决于外部目标物体运动方向，当物体位移减小时，条纹向左倾斜；反之，条纹向右倾斜。此仿真结果与理论分析相一致。</w:t>
      </w:r>
    </w:p>
    <w:p>
      <w:pPr>
        <w:keepNext/>
        <w:spacing w:line="360" w:lineRule="auto"/>
        <w:jc w:val="center"/>
        <w:rPr>
          <w:rFonts w:ascii="Times New Roman" w:hAnsi="Times New Roman" w:cs="Times New Roman"/>
        </w:rPr>
      </w:pPr>
      <w:r>
        <w:rPr>
          <w:rFonts w:hint="eastAsia" w:ascii="Times New Roman" w:hAnsi="Times New Roman" w:cs="Times New Roman"/>
        </w:rPr>
        <w:drawing>
          <wp:inline distT="0" distB="0" distL="0" distR="0">
            <wp:extent cx="4993640" cy="4243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58">
                      <a:extLst>
                        <a:ext uri="{28A0092B-C50C-407E-A947-70E740481C1C}">
                          <a14:useLocalDpi xmlns:a14="http://schemas.microsoft.com/office/drawing/2010/main" val="0"/>
                        </a:ext>
                      </a:extLst>
                    </a:blip>
                    <a:srcRect l="5055" t="3265" r="4844" b="9321"/>
                    <a:stretch>
                      <a:fillRect/>
                    </a:stretch>
                  </pic:blipFill>
                  <pic:spPr>
                    <a:xfrm>
                      <a:off x="0" y="0"/>
                      <a:ext cx="4994848" cy="4244659"/>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图 2 - 8 不同</w:t>
      </w:r>
      <w:r>
        <w:rPr>
          <w:rFonts w:hint="eastAsia" w:ascii="Times New Roman" w:hAnsi="Times New Roman" w:cs="Times New Roman" w:eastAsiaTheme="minorEastAsia"/>
          <w:b/>
          <w:sz w:val="24"/>
          <w:szCs w:val="24"/>
        </w:rPr>
        <w:t>振动频率下的SMI</w:t>
      </w:r>
      <w:r>
        <w:rPr>
          <w:rFonts w:ascii="Times New Roman" w:hAnsi="Times New Roman" w:cs="Times New Roman" w:eastAsiaTheme="minorEastAsia"/>
          <w:b/>
          <w:sz w:val="24"/>
          <w:szCs w:val="24"/>
        </w:rPr>
        <w:t>信号</w:t>
      </w:r>
      <w:r>
        <w:rPr>
          <w:rFonts w:hint="eastAsia" w:ascii="Times New Roman" w:hAnsi="Times New Roman" w:cs="Times New Roman" w:eastAsiaTheme="minorEastAsia"/>
          <w:b/>
          <w:sz w:val="24"/>
          <w:szCs w:val="24"/>
        </w:rPr>
        <w:t>仿真图 (</w:t>
      </w:r>
      <w:r>
        <w:rPr>
          <w:rFonts w:ascii="Times New Roman" w:hAnsi="Times New Roman" w:cs="Times New Roman" w:eastAsiaTheme="minorEastAsia"/>
          <w:b/>
          <w:sz w:val="24"/>
          <w:szCs w:val="24"/>
        </w:rPr>
        <w:t>a)</w:t>
      </w:r>
      <w:r>
        <w:rPr>
          <w:rFonts w:hint="eastAsia" w:ascii="Times New Roman" w:hAnsi="Times New Roman" w:cs="Times New Roman" w:eastAsiaTheme="minorEastAsia"/>
          <w:b/>
          <w:sz w:val="24"/>
          <w:szCs w:val="24"/>
        </w:rPr>
        <w:t xml:space="preserve">外部目标物振动信号 </w:t>
      </w:r>
    </w:p>
    <w:p>
      <w:pPr>
        <w:pStyle w:val="3"/>
        <w:spacing w:after="156" w:afterLines="5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b)</w:t>
      </w:r>
      <w:r>
        <w:rPr>
          <w:rFonts w:hint="eastAsia" w:ascii="Times New Roman" w:hAnsi="Times New Roman" w:cs="Times New Roman" w:eastAsiaTheme="minorEastAsia"/>
          <w:b/>
          <w:sz w:val="24"/>
          <w:szCs w:val="24"/>
        </w:rPr>
        <w:t>f=</w:t>
      </w:r>
      <w:r>
        <w:rPr>
          <w:rFonts w:ascii="Times New Roman" w:hAnsi="Times New Roman" w:cs="Times New Roman" w:eastAsiaTheme="minorEastAsia"/>
          <w:b/>
          <w:sz w:val="24"/>
          <w:szCs w:val="24"/>
        </w:rPr>
        <w:t>200</w:t>
      </w:r>
      <w:r>
        <w:rPr>
          <w:rFonts w:hint="eastAsia" w:ascii="Times New Roman" w:hAnsi="Times New Roman" w:cs="Times New Roman" w:eastAsiaTheme="minorEastAsia"/>
          <w:b/>
          <w:sz w:val="24"/>
          <w:szCs w:val="24"/>
        </w:rPr>
        <w:t>Hz时的SMI信号 (</w:t>
      </w:r>
      <w:r>
        <w:rPr>
          <w:rFonts w:ascii="Times New Roman" w:hAnsi="Times New Roman" w:cs="Times New Roman" w:eastAsiaTheme="minorEastAsia"/>
          <w:b/>
          <w:sz w:val="24"/>
          <w:szCs w:val="24"/>
        </w:rPr>
        <w:t>c)</w:t>
      </w:r>
      <w:r>
        <w:rPr>
          <w:rFonts w:hint="eastAsia" w:ascii="Times New Roman" w:hAnsi="Times New Roman" w:cs="Times New Roman" w:eastAsiaTheme="minorEastAsia"/>
          <w:b/>
          <w:sz w:val="24"/>
          <w:szCs w:val="24"/>
        </w:rPr>
        <w:t>f=</w:t>
      </w:r>
      <w:r>
        <w:rPr>
          <w:rFonts w:ascii="Times New Roman" w:hAnsi="Times New Roman" w:cs="Times New Roman" w:eastAsiaTheme="minorEastAsia"/>
          <w:b/>
          <w:sz w:val="24"/>
          <w:szCs w:val="24"/>
        </w:rPr>
        <w:t>400</w:t>
      </w:r>
      <w:r>
        <w:rPr>
          <w:rFonts w:hint="eastAsia" w:ascii="Times New Roman" w:hAnsi="Times New Roman" w:cs="Times New Roman" w:eastAsiaTheme="minorEastAsia"/>
          <w:b/>
          <w:sz w:val="24"/>
          <w:szCs w:val="24"/>
        </w:rPr>
        <w:t>Hz时的SMI信号</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图2-</w:t>
      </w:r>
      <w:r>
        <w:rPr>
          <w:rFonts w:ascii="Times New Roman" w:hAnsi="Times New Roman" w:cs="Times New Roman"/>
          <w:sz w:val="24"/>
          <w:szCs w:val="24"/>
        </w:rPr>
        <w:t>8</w:t>
      </w:r>
      <w:r>
        <w:rPr>
          <w:rFonts w:hint="eastAsia" w:ascii="Times New Roman" w:hAnsi="Times New Roman" w:cs="Times New Roman"/>
          <w:sz w:val="24"/>
          <w:szCs w:val="24"/>
        </w:rPr>
        <w:t>为振幅A为</w:t>
      </w:r>
      <w:r>
        <w:rPr>
          <w:rFonts w:ascii="Times New Roman" w:hAnsi="Times New Roman" w:cs="Times New Roman"/>
          <w:position w:val="-6"/>
          <w:sz w:val="24"/>
          <w:szCs w:val="24"/>
        </w:rPr>
        <w:object>
          <v:shape id="_x0000_i1165" o:spt="75" type="#_x0000_t75" style="height:13.5pt;width:10.5pt;" o:ole="t" filled="f" o:preferrelative="t" stroked="f" coordsize="21600,21600">
            <v:path/>
            <v:fill on="f" focussize="0,0"/>
            <v:stroke on="f" joinstyle="miter"/>
            <v:imagedata r:id="rId253" o:title=""/>
            <o:lock v:ext="edit" aspectratio="t"/>
            <w10:wrap type="none"/>
            <w10:anchorlock/>
          </v:shape>
          <o:OLEObject Type="Embed" ProgID="Equation.DSMT4" ShapeID="_x0000_i1165" DrawAspect="Content" ObjectID="_1468075865" r:id="rId259">
            <o:LockedField>false</o:LockedField>
          </o:OLEObject>
        </w:object>
      </w:r>
      <w:r>
        <w:rPr>
          <w:rFonts w:hint="eastAsia" w:ascii="Times New Roman" w:hAnsi="Times New Roman" w:cs="Times New Roman"/>
          <w:sz w:val="24"/>
          <w:szCs w:val="24"/>
        </w:rPr>
        <w:t>，而振动频率f不同的自混合信号。图(</w:t>
      </w:r>
      <w:r>
        <w:rPr>
          <w:rFonts w:ascii="Times New Roman" w:hAnsi="Times New Roman" w:cs="Times New Roman"/>
          <w:sz w:val="24"/>
          <w:szCs w:val="24"/>
        </w:rPr>
        <w:t>a)</w:t>
      </w:r>
      <w:r>
        <w:rPr>
          <w:rFonts w:hint="eastAsia" w:ascii="Times New Roman" w:hAnsi="Times New Roman" w:cs="Times New Roman"/>
          <w:sz w:val="24"/>
          <w:szCs w:val="24"/>
        </w:rPr>
        <w:t>中的蓝色曲线和橙色曲线分别为外部目标物振动频率f=</w:t>
      </w:r>
      <w:r>
        <w:rPr>
          <w:rFonts w:ascii="Times New Roman" w:hAnsi="Times New Roman" w:cs="Times New Roman"/>
          <w:sz w:val="24"/>
          <w:szCs w:val="24"/>
        </w:rPr>
        <w:t>200</w:t>
      </w:r>
      <w:r>
        <w:rPr>
          <w:rFonts w:hint="eastAsia" w:ascii="Times New Roman" w:hAnsi="Times New Roman" w:cs="Times New Roman"/>
          <w:sz w:val="24"/>
          <w:szCs w:val="24"/>
        </w:rPr>
        <w:t>Hz和f=</w:t>
      </w:r>
      <w:r>
        <w:rPr>
          <w:rFonts w:ascii="Times New Roman" w:hAnsi="Times New Roman" w:cs="Times New Roman"/>
          <w:sz w:val="24"/>
          <w:szCs w:val="24"/>
        </w:rPr>
        <w:t>400</w:t>
      </w:r>
      <w:r>
        <w:rPr>
          <w:rFonts w:hint="eastAsia" w:ascii="Times New Roman" w:hAnsi="Times New Roman" w:cs="Times New Roman"/>
          <w:sz w:val="24"/>
          <w:szCs w:val="24"/>
        </w:rPr>
        <w:t>Hz的振动信息，图(</w:t>
      </w:r>
      <w:r>
        <w:rPr>
          <w:rFonts w:ascii="Times New Roman" w:hAnsi="Times New Roman" w:cs="Times New Roman"/>
          <w:sz w:val="24"/>
          <w:szCs w:val="24"/>
        </w:rPr>
        <w:t>b)</w:t>
      </w:r>
      <w:r>
        <w:rPr>
          <w:rFonts w:hint="eastAsia" w:ascii="Times New Roman" w:hAnsi="Times New Roman" w:cs="Times New Roman"/>
          <w:sz w:val="24"/>
          <w:szCs w:val="24"/>
        </w:rPr>
        <w:t>、图(</w:t>
      </w:r>
      <w:r>
        <w:rPr>
          <w:rFonts w:ascii="Times New Roman" w:hAnsi="Times New Roman" w:cs="Times New Roman"/>
          <w:sz w:val="24"/>
          <w:szCs w:val="24"/>
        </w:rPr>
        <w:t>c)</w:t>
      </w:r>
      <w:r>
        <w:rPr>
          <w:rFonts w:hint="eastAsia" w:ascii="Times New Roman" w:hAnsi="Times New Roman" w:cs="Times New Roman"/>
          <w:sz w:val="24"/>
          <w:szCs w:val="24"/>
        </w:rPr>
        <w:t>为对应的自混合信号。如图，当振动频率f=</w:t>
      </w:r>
      <w:r>
        <w:rPr>
          <w:rFonts w:ascii="Times New Roman" w:hAnsi="Times New Roman" w:cs="Times New Roman"/>
          <w:sz w:val="24"/>
          <w:szCs w:val="24"/>
        </w:rPr>
        <w:t>200</w:t>
      </w:r>
      <w:r>
        <w:rPr>
          <w:rFonts w:hint="eastAsia" w:ascii="Times New Roman" w:hAnsi="Times New Roman" w:cs="Times New Roman"/>
          <w:sz w:val="24"/>
          <w:szCs w:val="24"/>
        </w:rPr>
        <w:t>Hz时，半个振动周期内对应的条纹数为</w:t>
      </w:r>
      <w:r>
        <w:rPr>
          <w:rFonts w:ascii="Times New Roman" w:hAnsi="Times New Roman" w:cs="Times New Roman"/>
          <w:sz w:val="24"/>
          <w:szCs w:val="24"/>
        </w:rPr>
        <w:t>8</w:t>
      </w:r>
      <w:r>
        <w:rPr>
          <w:rFonts w:hint="eastAsia" w:ascii="Times New Roman" w:hAnsi="Times New Roman" w:cs="Times New Roman"/>
          <w:sz w:val="24"/>
          <w:szCs w:val="24"/>
        </w:rPr>
        <w:t>个，当改变振动频率使f=</w:t>
      </w:r>
      <w:r>
        <w:rPr>
          <w:rFonts w:ascii="Times New Roman" w:hAnsi="Times New Roman" w:cs="Times New Roman"/>
          <w:sz w:val="24"/>
          <w:szCs w:val="24"/>
        </w:rPr>
        <w:t>400</w:t>
      </w:r>
      <w:r>
        <w:rPr>
          <w:rFonts w:hint="eastAsia" w:ascii="Times New Roman" w:hAnsi="Times New Roman" w:cs="Times New Roman"/>
          <w:sz w:val="24"/>
          <w:szCs w:val="24"/>
        </w:rPr>
        <w:t>Hz时，对应的条纹更密集，但数量依旧为8个。这个仿真结果表明，物体振动频率决定了条纹的疏密程度，但不改变自混合信号条纹数。</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根据上述的仿真结果，总结出了三镜腔理论模型中各个参数对自混合干涉系统的影响规律：</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hint="eastAsia" w:ascii="Times New Roman" w:hAnsi="Times New Roman" w:cs="Times New Roman"/>
          <w:sz w:val="24"/>
          <w:szCs w:val="24"/>
        </w:rPr>
        <w:t>①</w:t>
      </w:r>
      <w:r>
        <w:rPr>
          <w:rFonts w:ascii="Times New Roman" w:hAnsi="Times New Roman" w:cs="Times New Roman"/>
          <w:sz w:val="24"/>
          <w:szCs w:val="24"/>
        </w:rPr>
        <w:fldChar w:fldCharType="end"/>
      </w:r>
      <w:r>
        <w:rPr>
          <w:rFonts w:hint="eastAsia" w:ascii="Times New Roman" w:hAnsi="Times New Roman" w:cs="Times New Roman"/>
          <w:sz w:val="24"/>
          <w:szCs w:val="24"/>
        </w:rPr>
        <w:t>光反馈强度C决定了自混合信号中条纹的倾斜程度，而条纹的倾斜方向取决于物体的运动方向；</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hint="eastAsia" w:ascii="Times New Roman" w:hAnsi="Times New Roman" w:cs="Times New Roman"/>
          <w:sz w:val="24"/>
          <w:szCs w:val="24"/>
        </w:rPr>
        <w:t>②</w:t>
      </w:r>
      <w:r>
        <w:rPr>
          <w:rFonts w:ascii="Times New Roman" w:hAnsi="Times New Roman" w:cs="Times New Roman"/>
          <w:sz w:val="24"/>
          <w:szCs w:val="24"/>
        </w:rPr>
        <w:fldChar w:fldCharType="end"/>
      </w:r>
      <w:r>
        <w:rPr>
          <w:rFonts w:hint="eastAsia" w:ascii="Times New Roman" w:hAnsi="Times New Roman" w:cs="Times New Roman"/>
          <w:sz w:val="24"/>
          <w:szCs w:val="24"/>
        </w:rPr>
        <w:t>线宽展宽因子</w:t>
      </w:r>
      <w:r>
        <w:rPr>
          <w:rFonts w:ascii="Times New Roman" w:hAnsi="Times New Roman" w:eastAsia="黑体" w:cs="Times New Roman"/>
          <w:bCs/>
          <w:i/>
          <w:kern w:val="28"/>
          <w:sz w:val="24"/>
          <w:szCs w:val="24"/>
        </w:rPr>
        <w:t>α</w:t>
      </w:r>
      <w:r>
        <w:rPr>
          <w:rFonts w:hint="eastAsia" w:ascii="Times New Roman" w:hAnsi="Times New Roman" w:cs="Times New Roman"/>
          <w:sz w:val="24"/>
          <w:szCs w:val="24"/>
        </w:rPr>
        <w:t>对系统的影响可忽略；</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 3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hint="eastAsia" w:ascii="Times New Roman" w:hAnsi="Times New Roman" w:cs="Times New Roman"/>
          <w:sz w:val="24"/>
          <w:szCs w:val="24"/>
        </w:rPr>
        <w:t>③</w:t>
      </w:r>
      <w:r>
        <w:rPr>
          <w:rFonts w:ascii="Times New Roman" w:hAnsi="Times New Roman" w:cs="Times New Roman"/>
          <w:sz w:val="24"/>
          <w:szCs w:val="24"/>
        </w:rPr>
        <w:fldChar w:fldCharType="end"/>
      </w:r>
      <w:r>
        <w:rPr>
          <w:rFonts w:hint="eastAsia" w:ascii="Times New Roman" w:hAnsi="Times New Roman" w:cs="Times New Roman"/>
          <w:sz w:val="24"/>
          <w:szCs w:val="24"/>
        </w:rPr>
        <w:t>外部目标物的振幅A决定了一个周期内自混合信号的条纹个数，物体的振动频率则影响条纹的疏密程度。</w:t>
      </w:r>
    </w:p>
    <w:p>
      <w:pPr>
        <w:pStyle w:val="13"/>
      </w:pPr>
      <w:bookmarkStart w:id="131" w:name="_Toc4442435"/>
      <w:bookmarkStart w:id="132" w:name="_Toc69564492"/>
      <w:bookmarkStart w:id="133" w:name="_Toc70084392"/>
      <w:bookmarkStart w:id="134" w:name="_Toc69843265"/>
      <w:bookmarkStart w:id="135" w:name="_Toc69843226"/>
      <w:bookmarkStart w:id="136" w:name="_Toc70085206"/>
      <w:bookmarkStart w:id="137" w:name="_Toc37183287"/>
      <w:r>
        <w:rPr>
          <w:rFonts w:ascii="Times New Roman" w:hAnsi="Times New Roman" w:cs="Times New Roman"/>
        </w:rPr>
        <w:t xml:space="preserve">2.3 </w:t>
      </w:r>
      <w:bookmarkEnd w:id="131"/>
      <w:r>
        <w:rPr>
          <w:rFonts w:hint="eastAsia"/>
        </w:rPr>
        <w:t>实验分析</w:t>
      </w:r>
      <w:bookmarkEnd w:id="132"/>
      <w:bookmarkEnd w:id="133"/>
      <w:bookmarkEnd w:id="134"/>
      <w:bookmarkEnd w:id="135"/>
      <w:bookmarkEnd w:id="136"/>
      <w:r>
        <w:t xml:space="preserve"> </w:t>
      </w:r>
      <w:bookmarkEnd w:id="137"/>
    </w:p>
    <w:p>
      <w:pPr>
        <w:pStyle w:val="50"/>
      </w:pPr>
      <w:bookmarkStart w:id="138" w:name="_Toc69843227"/>
      <w:bookmarkStart w:id="139" w:name="_Toc69843266"/>
      <w:bookmarkStart w:id="140" w:name="_Toc70084393"/>
      <w:bookmarkStart w:id="141" w:name="_Toc70085207"/>
      <w:r>
        <w:t xml:space="preserve">2.3.1 </w:t>
      </w:r>
      <w:r>
        <w:rPr>
          <w:rFonts w:hint="eastAsia"/>
        </w:rPr>
        <w:t>实验系统结构</w:t>
      </w:r>
      <w:bookmarkEnd w:id="138"/>
      <w:bookmarkEnd w:id="139"/>
      <w:bookmarkEnd w:id="140"/>
      <w:bookmarkEnd w:id="141"/>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以半导体激光器为光源的自混合干涉测量系统模块如图2-</w:t>
      </w:r>
      <w:r>
        <w:rPr>
          <w:rFonts w:ascii="Times New Roman" w:hAnsi="Times New Roman" w:cs="Times New Roman"/>
          <w:sz w:val="24"/>
          <w:szCs w:val="24"/>
        </w:rPr>
        <w:t>9</w:t>
      </w:r>
      <w:r>
        <w:rPr>
          <w:rFonts w:hint="eastAsia" w:ascii="Times New Roman" w:hAnsi="Times New Roman" w:cs="Times New Roman"/>
          <w:sz w:val="24"/>
          <w:szCs w:val="24"/>
        </w:rPr>
        <w:t>所示，由图可知，系统由四个模块组成：</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 1 \* GB2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hint="eastAsia" w:ascii="Times New Roman" w:hAnsi="Times New Roman" w:cs="Times New Roman"/>
          <w:sz w:val="24"/>
          <w:szCs w:val="24"/>
        </w:rPr>
        <w:t>⑴</w:t>
      </w:r>
      <w:r>
        <w:rPr>
          <w:rFonts w:ascii="Times New Roman" w:hAnsi="Times New Roman" w:cs="Times New Roman"/>
          <w:sz w:val="24"/>
          <w:szCs w:val="24"/>
        </w:rPr>
        <w:fldChar w:fldCharType="end"/>
      </w:r>
      <w:r>
        <w:rPr>
          <w:rFonts w:hint="eastAsia" w:ascii="Times New Roman" w:hAnsi="Times New Roman" w:cs="Times New Roman"/>
          <w:sz w:val="24"/>
          <w:szCs w:val="24"/>
        </w:rPr>
        <w:t>自混合光路模块：由半导体激光器（内部集成了光电探测器和准直透镜）及其驱动电路构成；</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 2 \* GB2 </w:instrText>
      </w:r>
      <w:r>
        <w:rPr>
          <w:rFonts w:ascii="Times New Roman" w:hAnsi="Times New Roman" w:cs="Times New Roman"/>
          <w:sz w:val="24"/>
          <w:szCs w:val="24"/>
        </w:rPr>
        <w:fldChar w:fldCharType="separate"/>
      </w:r>
      <w:r>
        <w:rPr>
          <w:rFonts w:hint="eastAsia" w:ascii="宋体" w:hAnsi="宋体" w:eastAsia="宋体" w:cs="宋体"/>
          <w:sz w:val="24"/>
          <w:szCs w:val="24"/>
        </w:rPr>
        <w:t>⑵</w:t>
      </w:r>
      <w:r>
        <w:rPr>
          <w:rFonts w:ascii="Times New Roman" w:hAnsi="Times New Roman" w:cs="Times New Roman"/>
          <w:sz w:val="24"/>
          <w:szCs w:val="24"/>
        </w:rPr>
        <w:fldChar w:fldCharType="end"/>
      </w:r>
      <w:r>
        <w:rPr>
          <w:rFonts w:hint="eastAsia" w:ascii="Times New Roman" w:hAnsi="Times New Roman" w:cs="Times New Roman"/>
          <w:sz w:val="24"/>
          <w:szCs w:val="24"/>
        </w:rPr>
        <w:t>外部待测目标物模块：由表面粘贴反射镜或散射膜的物体（通常是扬声器或压电陶瓷器）和用于驱动物体使其产生振动的函数信号发生器组成；</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 3 \* GB2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hint="eastAsia" w:ascii="Times New Roman" w:hAnsi="Times New Roman" w:cs="Times New Roman"/>
          <w:sz w:val="24"/>
          <w:szCs w:val="24"/>
        </w:rPr>
        <w:t>⑶</w:t>
      </w:r>
      <w:r>
        <w:rPr>
          <w:rFonts w:ascii="Times New Roman" w:hAnsi="Times New Roman" w:cs="Times New Roman"/>
          <w:sz w:val="24"/>
          <w:szCs w:val="24"/>
        </w:rPr>
        <w:fldChar w:fldCharType="end"/>
      </w:r>
      <w:r>
        <w:rPr>
          <w:rFonts w:hint="eastAsia" w:ascii="Times New Roman" w:hAnsi="Times New Roman" w:cs="Times New Roman"/>
          <w:sz w:val="24"/>
          <w:szCs w:val="24"/>
        </w:rPr>
        <w:t>信号处理模块：由跨阻取样电路以及信号放大滤波电路组成。</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 4 \* GB2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hint="eastAsia" w:ascii="Times New Roman" w:hAnsi="Times New Roman" w:cs="Times New Roman"/>
          <w:sz w:val="24"/>
          <w:szCs w:val="24"/>
        </w:rPr>
        <w:t>⑷</w:t>
      </w:r>
      <w:r>
        <w:rPr>
          <w:rFonts w:ascii="Times New Roman" w:hAnsi="Times New Roman" w:cs="Times New Roman"/>
          <w:sz w:val="24"/>
          <w:szCs w:val="24"/>
        </w:rPr>
        <w:fldChar w:fldCharType="end"/>
      </w:r>
      <w:r>
        <w:rPr>
          <w:rFonts w:hint="eastAsia" w:ascii="Times New Roman" w:hAnsi="Times New Roman" w:cs="Times New Roman"/>
          <w:sz w:val="24"/>
          <w:szCs w:val="24"/>
        </w:rPr>
        <w:t>数据采集与显示模块：由数据采集卡及虚拟示波器组成。</w:t>
      </w:r>
    </w:p>
    <w:p>
      <w:pPr>
        <w:keepNext/>
        <w:spacing w:line="360" w:lineRule="auto"/>
        <w:jc w:val="center"/>
      </w:pPr>
      <w:r>
        <w:object>
          <v:shape id="_x0000_i1166" o:spt="75" type="#_x0000_t75" style="height:236.25pt;width:359.25pt;" o:ole="t" filled="f" o:preferrelative="t" stroked="f" coordsize="21600,21600">
            <v:path/>
            <v:fill on="f" focussize="0,0"/>
            <v:stroke on="f" joinstyle="miter"/>
            <v:imagedata r:id="rId261" o:title=""/>
            <o:lock v:ext="edit" aspectratio="t"/>
            <w10:wrap type="none"/>
            <w10:anchorlock/>
          </v:shape>
          <o:OLEObject Type="Embed" ProgID="Visio.Drawing.15" ShapeID="_x0000_i1166" DrawAspect="Content" ObjectID="_1468075866" r:id="rId260">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 2 - 9 </w:t>
      </w:r>
      <w:r>
        <w:rPr>
          <w:rFonts w:hint="eastAsia" w:ascii="Times New Roman" w:hAnsi="Times New Roman" w:cs="Times New Roman" w:eastAsiaTheme="minorEastAsia"/>
          <w:b/>
          <w:sz w:val="24"/>
          <w:szCs w:val="24"/>
        </w:rPr>
        <w:t xml:space="preserve"> SMI测量系统模块示意图 </w:t>
      </w:r>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此激光自混合干涉测量系统的工作原理可概述为：首先开启半导体激光器的驱动电源使其处于工作状态，并调节半导体激光器内置的聚焦透镜以改变其焦距，使激光焦点照射到贴有反射镜的目标物表面上，然后调节函数信号发生器的驱动信号波形、电压和频率等参数使待测目标物产生振动。激光经振动目标物反射后，一部分激光重新耦合至激光器谐振腔内，与腔内的激光混合产生自混合干涉效应，对激光器的输出频率和功率进行调制。此时封装在半导体激光器内部的光电探测器（</w:t>
      </w:r>
      <w:r>
        <w:rPr>
          <w:rFonts w:ascii="Times New Roman" w:hAnsi="Times New Roman" w:cs="Times New Roman"/>
          <w:sz w:val="24"/>
          <w:szCs w:val="24"/>
        </w:rPr>
        <w:t>PD</w:t>
      </w:r>
      <w:r>
        <w:rPr>
          <w:rFonts w:hint="eastAsia" w:ascii="Times New Roman" w:hAnsi="Times New Roman" w:cs="Times New Roman"/>
          <w:sz w:val="24"/>
          <w:szCs w:val="24"/>
        </w:rPr>
        <w:t>）将探测输出激光功率的变化，并将其</w:t>
      </w:r>
      <w:r>
        <w:rPr>
          <w:rFonts w:hint="eastAsia" w:asciiTheme="minorEastAsia" w:hAnsiTheme="minorEastAsia"/>
          <w:sz w:val="24"/>
          <w:szCs w:val="24"/>
        </w:rPr>
        <w:t>转化为电流信号，经过电路处理模块后，电压信号传输至数据采集卡，最终送至电脑端进行信号波形的显示以及数据的分析处理。</w:t>
      </w:r>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下面将对该系统的主要仪器及组件进行详细说明：</w:t>
      </w:r>
    </w:p>
    <w:p>
      <w:pPr>
        <w:spacing w:line="360" w:lineRule="auto"/>
        <w:rPr>
          <w:rFonts w:asciiTheme="minorEastAsia" w:hAnsiTheme="minorEastAsia"/>
          <w:sz w:val="24"/>
          <w:szCs w:val="24"/>
        </w:rPr>
      </w:pPr>
      <w:r>
        <w:rPr>
          <w:rFonts w:hint="eastAsia" w:asciiTheme="minorEastAsia" w:hAnsiTheme="minorEastAsia"/>
          <w:sz w:val="24"/>
          <w:szCs w:val="24"/>
        </w:rPr>
        <w:t>（</w:t>
      </w:r>
      <w:r>
        <w:rPr>
          <w:rFonts w:asciiTheme="minorEastAsia" w:hAnsiTheme="minorEastAsia"/>
          <w:sz w:val="24"/>
          <w:szCs w:val="24"/>
        </w:rPr>
        <w:t>1</w:t>
      </w:r>
      <w:r>
        <w:rPr>
          <w:rFonts w:hint="eastAsia" w:asciiTheme="minorEastAsia" w:hAnsiTheme="minorEastAsia"/>
          <w:sz w:val="24"/>
          <w:szCs w:val="24"/>
        </w:rPr>
        <w:t>）半导体激光器</w:t>
      </w:r>
    </w:p>
    <w:p>
      <w:pPr>
        <w:spacing w:line="360" w:lineRule="auto"/>
        <w:ind w:firstLine="480" w:firstLineChars="200"/>
        <w:rPr>
          <w:rFonts w:ascii="Times New Roman" w:hAnsi="Times New Roman" w:cs="Times New Roman"/>
          <w:sz w:val="24"/>
          <w:szCs w:val="24"/>
        </w:rPr>
      </w:pPr>
      <w:r>
        <w:rPr>
          <w:rFonts w:hint="eastAsia" w:asciiTheme="minorEastAsia" w:hAnsiTheme="minorEastAsia"/>
          <w:sz w:val="24"/>
          <w:szCs w:val="24"/>
        </w:rPr>
        <w:t>半导体激光器是目前应用较广的一种重要激光光源，具有微型化、使用寿命长、功耗低、易于集成等优点。考虑到激光自混合干涉不受限于光源类型，为了使系统光路更为紧凑，光束易于调节，便于实验观察，</w:t>
      </w:r>
      <w:r>
        <w:rPr>
          <w:rFonts w:ascii="Times New Roman" w:hAnsi="Times New Roman" w:cs="Times New Roman"/>
          <w:sz w:val="24"/>
          <w:szCs w:val="24"/>
        </w:rPr>
        <w:t>SMI</w:t>
      </w:r>
      <w:r>
        <w:rPr>
          <w:rFonts w:hint="eastAsia" w:asciiTheme="minorEastAsia" w:hAnsiTheme="minorEastAsia"/>
          <w:sz w:val="24"/>
          <w:szCs w:val="24"/>
        </w:rPr>
        <w:t>测量系统采用半导体激光器作为激光光源，其型号为</w:t>
      </w:r>
      <w:r>
        <w:rPr>
          <w:rFonts w:ascii="Times New Roman" w:hAnsi="Times New Roman" w:cs="Times New Roman"/>
          <w:sz w:val="24"/>
          <w:szCs w:val="24"/>
        </w:rPr>
        <w:t>FU650AD5C9N</w:t>
      </w:r>
      <w:r>
        <w:rPr>
          <w:rFonts w:hint="eastAsia" w:asciiTheme="minorEastAsia" w:hAnsiTheme="minorEastAsia"/>
          <w:sz w:val="24"/>
          <w:szCs w:val="24"/>
        </w:rPr>
        <w:t>，输出激光波长典型值为</w:t>
      </w:r>
      <w:r>
        <w:rPr>
          <w:rFonts w:ascii="Times New Roman" w:hAnsi="Times New Roman" w:cs="Times New Roman"/>
          <w:sz w:val="24"/>
          <w:szCs w:val="24"/>
        </w:rPr>
        <w:t>650 nm</w:t>
      </w:r>
      <w:r>
        <w:rPr>
          <w:rFonts w:hint="eastAsia" w:asciiTheme="minorEastAsia" w:hAnsiTheme="minorEastAsia"/>
          <w:sz w:val="24"/>
          <w:szCs w:val="24"/>
        </w:rPr>
        <w:t>，阈值电流为</w:t>
      </w:r>
      <w:r>
        <w:rPr>
          <w:rFonts w:ascii="Times New Roman" w:hAnsi="Times New Roman" w:cs="Times New Roman"/>
          <w:sz w:val="24"/>
          <w:szCs w:val="24"/>
        </w:rPr>
        <w:t>20mA</w:t>
      </w:r>
      <w:r>
        <w:rPr>
          <w:rFonts w:asciiTheme="minorEastAsia" w:hAnsiTheme="minorEastAsia"/>
          <w:sz w:val="24"/>
          <w:szCs w:val="24"/>
        </w:rPr>
        <w:t>,</w:t>
      </w:r>
      <w:r>
        <w:rPr>
          <w:rFonts w:hint="eastAsia" w:asciiTheme="minorEastAsia" w:hAnsiTheme="minorEastAsia"/>
          <w:sz w:val="24"/>
          <w:szCs w:val="24"/>
        </w:rPr>
        <w:t>工作电压区间为</w:t>
      </w:r>
      <w:r>
        <w:rPr>
          <w:rFonts w:ascii="Times New Roman" w:hAnsi="Times New Roman" w:cs="Times New Roman"/>
          <w:sz w:val="24"/>
          <w:szCs w:val="24"/>
        </w:rPr>
        <w:t>2.8~5V</w:t>
      </w:r>
      <w:r>
        <w:rPr>
          <w:rFonts w:hint="eastAsia" w:ascii="Times New Roman" w:hAnsi="Times New Roman" w:cs="Times New Roman"/>
          <w:sz w:val="24"/>
          <w:szCs w:val="24"/>
        </w:rPr>
        <w:t>，</w:t>
      </w:r>
      <w:r>
        <w:rPr>
          <w:rFonts w:hint="eastAsia" w:asciiTheme="minorEastAsia" w:hAnsiTheme="minorEastAsia"/>
          <w:sz w:val="24"/>
          <w:szCs w:val="24"/>
        </w:rPr>
        <w:t>工作温度为</w:t>
      </w:r>
      <w:r>
        <w:rPr>
          <w:rFonts w:ascii="Times New Roman" w:hAnsi="Times New Roman" w:cs="Times New Roman"/>
          <w:sz w:val="24"/>
          <w:szCs w:val="24"/>
        </w:rPr>
        <w:t>-10~40℃</w:t>
      </w:r>
      <w:r>
        <w:rPr>
          <w:rFonts w:hint="eastAsia" w:asciiTheme="minorEastAsia" w:hAnsiTheme="minorEastAsia"/>
          <w:sz w:val="24"/>
          <w:szCs w:val="24"/>
        </w:rPr>
        <w:t>，其输出功率的可调范围是</w:t>
      </w:r>
      <w:r>
        <w:rPr>
          <w:rFonts w:hint="cs" w:ascii="Times New Roman" w:hAnsi="Times New Roman" w:cs="Times New Roman"/>
          <w:sz w:val="24"/>
          <w:szCs w:val="24"/>
        </w:rPr>
        <w:t>0</w:t>
      </w:r>
      <w:r>
        <w:rPr>
          <w:rFonts w:ascii="Times New Roman" w:hAnsi="Times New Roman" w:cs="Times New Roman"/>
          <w:sz w:val="24"/>
          <w:szCs w:val="24"/>
        </w:rPr>
        <w:t>.4~5m</w:t>
      </w:r>
      <w:r>
        <w:rPr>
          <w:rFonts w:hint="eastAsia" w:ascii="Times New Roman" w:hAnsi="Times New Roman" w:cs="Times New Roman"/>
          <w:sz w:val="24"/>
          <w:szCs w:val="24"/>
        </w:rPr>
        <w:t>W。该激光器采用TO</w:t>
      </w:r>
      <w:r>
        <w:rPr>
          <w:rFonts w:ascii="Times New Roman" w:hAnsi="Times New Roman" w:cs="Times New Roman"/>
          <w:sz w:val="24"/>
          <w:szCs w:val="24"/>
        </w:rPr>
        <w:t>18</w:t>
      </w:r>
      <w:r>
        <w:rPr>
          <w:rFonts w:hint="eastAsia" w:ascii="Times New Roman" w:hAnsi="Times New Roman" w:cs="Times New Roman"/>
          <w:sz w:val="24"/>
          <w:szCs w:val="24"/>
        </w:rPr>
        <w:t>的封装方式，内部嵌入PD用于探测自混合信号，集成的P</w:t>
      </w:r>
      <w:r>
        <w:rPr>
          <w:rFonts w:ascii="Times New Roman" w:hAnsi="Times New Roman" w:cs="Times New Roman"/>
          <w:sz w:val="24"/>
          <w:szCs w:val="24"/>
        </w:rPr>
        <w:t>D</w:t>
      </w:r>
      <w:r>
        <w:rPr>
          <w:rFonts w:hint="eastAsia" w:ascii="Times New Roman" w:hAnsi="Times New Roman" w:cs="Times New Roman"/>
          <w:sz w:val="24"/>
          <w:szCs w:val="24"/>
        </w:rPr>
        <w:t>与L</w:t>
      </w:r>
      <w:r>
        <w:rPr>
          <w:rFonts w:ascii="Times New Roman" w:hAnsi="Times New Roman" w:cs="Times New Roman"/>
          <w:sz w:val="24"/>
          <w:szCs w:val="24"/>
        </w:rPr>
        <w:t>D</w:t>
      </w:r>
      <w:r>
        <w:rPr>
          <w:rFonts w:hint="eastAsia" w:ascii="Times New Roman" w:hAnsi="Times New Roman" w:cs="Times New Roman"/>
          <w:sz w:val="24"/>
          <w:szCs w:val="24"/>
        </w:rPr>
        <w:t>管脚共阳极，呈三极式结构。此外，该激光器前端带有一块可调聚焦透镜，可通过旋转光孔处的凹槽来改变其焦距以及光斑的大小，在系统光路中起准直的作用。</w:t>
      </w:r>
    </w:p>
    <w:p>
      <w:pPr>
        <w:spacing w:line="360" w:lineRule="auto"/>
        <w:rPr>
          <w:rFonts w:asciiTheme="minorEastAsia" w:hAnsiTheme="minorEastAsia"/>
          <w:sz w:val="24"/>
          <w:szCs w:val="24"/>
        </w:rPr>
      </w:pPr>
      <w:r>
        <w:rPr>
          <w:rFonts w:hint="eastAsia" w:asciiTheme="minorEastAsia" w:hAnsiTheme="minorEastAsia"/>
          <w:sz w:val="24"/>
          <w:szCs w:val="24"/>
        </w:rPr>
        <w:t>（</w:t>
      </w:r>
      <w:r>
        <w:rPr>
          <w:rFonts w:asciiTheme="minorEastAsia" w:hAnsiTheme="minorEastAsia"/>
          <w:sz w:val="24"/>
          <w:szCs w:val="24"/>
        </w:rPr>
        <w:t>2</w:t>
      </w:r>
      <w:r>
        <w:rPr>
          <w:rFonts w:hint="eastAsia" w:asciiTheme="minorEastAsia" w:hAnsiTheme="minorEastAsia"/>
          <w:sz w:val="24"/>
          <w:szCs w:val="24"/>
        </w:rPr>
        <w:t>）</w:t>
      </w:r>
      <w:r>
        <w:rPr>
          <w:rFonts w:ascii="Times New Roman" w:hAnsi="Times New Roman" w:cs="Times New Roman"/>
          <w:sz w:val="24"/>
          <w:szCs w:val="24"/>
        </w:rPr>
        <w:t>LD</w:t>
      </w:r>
      <w:r>
        <w:rPr>
          <w:rFonts w:hint="eastAsia" w:asciiTheme="minorEastAsia" w:hAnsiTheme="minorEastAsia"/>
          <w:sz w:val="24"/>
          <w:szCs w:val="24"/>
        </w:rPr>
        <w:t>的驱动器</w:t>
      </w:r>
    </w:p>
    <w:p>
      <w:pPr>
        <w:spacing w:line="360" w:lineRule="auto"/>
        <w:ind w:firstLine="480" w:firstLineChars="200"/>
        <w:rPr>
          <w:rFonts w:ascii="Times New Roman" w:hAnsi="Times New Roman" w:cs="Times New Roman"/>
          <w:sz w:val="24"/>
          <w:szCs w:val="24"/>
        </w:rPr>
      </w:pPr>
      <w:r>
        <w:rPr>
          <w:rFonts w:hint="eastAsia" w:asciiTheme="minorEastAsia" w:hAnsiTheme="minorEastAsia"/>
          <w:sz w:val="24"/>
          <w:szCs w:val="24"/>
        </w:rPr>
        <w:t>通过电压控制很难获得稳定的激光输出，因为即使微弱的电压波动也会引起电流的波动，从而对系统输出的激光功率造成严重的影响。因此该测量系统中的半导体激光器采用的驱动方式为电流注入，以确保高质量的激光输出。使用的驱动器型号为</w:t>
      </w:r>
      <w:r>
        <w:rPr>
          <w:rFonts w:ascii="Times New Roman" w:hAnsi="Times New Roman" w:cs="Times New Roman"/>
          <w:sz w:val="24"/>
          <w:szCs w:val="24"/>
        </w:rPr>
        <w:t>Thorlabs</w:t>
      </w:r>
      <w:r>
        <w:rPr>
          <w:rFonts w:hint="eastAsia" w:ascii="Times New Roman" w:hAnsi="Times New Roman" w:cs="Times New Roman"/>
          <w:sz w:val="24"/>
          <w:szCs w:val="24"/>
        </w:rPr>
        <w:t>公司生产的</w:t>
      </w:r>
      <w:r>
        <w:rPr>
          <w:rFonts w:ascii="Times New Roman" w:hAnsi="Times New Roman" w:cs="Times New Roman"/>
          <w:sz w:val="24"/>
          <w:szCs w:val="24"/>
        </w:rPr>
        <w:t>LD1255R</w:t>
      </w:r>
      <w:r>
        <w:rPr>
          <w:rFonts w:hint="eastAsia" w:ascii="Times New Roman" w:hAnsi="Times New Roman" w:cs="Times New Roman"/>
          <w:sz w:val="24"/>
          <w:szCs w:val="24"/>
        </w:rPr>
        <w:t>恒流源，其带有延迟启动和限流保护等辅助电路，具有温漂小、电流噪声低、抗干扰性能强等优势。</w:t>
      </w:r>
      <w:r>
        <w:rPr>
          <w:rFonts w:hint="eastAsia" w:asciiTheme="minorEastAsia" w:hAnsiTheme="minorEastAsia"/>
          <w:sz w:val="24"/>
          <w:szCs w:val="24"/>
        </w:rPr>
        <w:t>该恒流源的输出可调电流范围为</w:t>
      </w:r>
      <w:r>
        <w:rPr>
          <w:rFonts w:ascii="Times New Roman" w:hAnsi="Times New Roman" w:cs="Times New Roman"/>
          <w:position w:val="-6"/>
          <w:sz w:val="24"/>
          <w:szCs w:val="24"/>
        </w:rPr>
        <w:object>
          <v:shape id="_x0000_i1167" o:spt="75" type="#_x0000_t75" style="height:13.5pt;width:48pt;" o:ole="t" filled="f" o:preferrelative="t" stroked="f" coordsize="21600,21600">
            <v:path/>
            <v:fill on="f" focussize="0,0"/>
            <v:stroke on="f" joinstyle="miter"/>
            <v:imagedata r:id="rId263" o:title=""/>
            <o:lock v:ext="edit" aspectratio="t"/>
            <w10:wrap type="none"/>
            <w10:anchorlock/>
          </v:shape>
          <o:OLEObject Type="Embed" ProgID="Equation.DSMT4" ShapeID="_x0000_i1167" DrawAspect="Content" ObjectID="_1468075867" r:id="rId262">
            <o:LockedField>false</o:LockedField>
          </o:OLEObject>
        </w:object>
      </w:r>
      <w:r>
        <w:rPr>
          <w:rFonts w:ascii="Times New Roman" w:hAnsi="Times New Roman" w:cs="Times New Roman"/>
          <w:sz w:val="24"/>
          <w:szCs w:val="24"/>
        </w:rPr>
        <w:t>mA</w:t>
      </w:r>
      <w:r>
        <w:rPr>
          <w:rFonts w:hint="eastAsia" w:ascii="Times New Roman" w:hAnsi="Times New Roman" w:cs="Times New Roman"/>
          <w:sz w:val="24"/>
          <w:szCs w:val="24"/>
        </w:rPr>
        <w:t>，</w:t>
      </w:r>
      <w:r>
        <w:rPr>
          <w:rFonts w:hint="eastAsia" w:asciiTheme="minorEastAsia" w:hAnsiTheme="minorEastAsia"/>
          <w:sz w:val="24"/>
          <w:szCs w:val="24"/>
        </w:rPr>
        <w:t>工作电压为</w:t>
      </w:r>
      <w:r>
        <w:rPr>
          <w:rFonts w:ascii="Times New Roman" w:hAnsi="Times New Roman" w:cs="Times New Roman"/>
          <w:position w:val="-6"/>
          <w:sz w:val="24"/>
          <w:szCs w:val="24"/>
        </w:rPr>
        <w:object>
          <v:shape id="_x0000_i1168" o:spt="75" type="#_x0000_t75" style="height:13.5pt;width:40.5pt;" o:ole="t" filled="f" o:preferrelative="t" stroked="f" coordsize="21600,21600">
            <v:path/>
            <v:fill on="f" focussize="0,0"/>
            <v:stroke on="f" joinstyle="miter"/>
            <v:imagedata r:id="rId265" o:title=""/>
            <o:lock v:ext="edit" aspectratio="t"/>
            <w10:wrap type="none"/>
            <w10:anchorlock/>
          </v:shape>
          <o:OLEObject Type="Embed" ProgID="Equation.DSMT4" ShapeID="_x0000_i1168" DrawAspect="Content" ObjectID="_1468075868" r:id="rId264">
            <o:LockedField>false</o:LockedField>
          </o:OLEObject>
        </w:object>
      </w:r>
      <w:r>
        <w:rPr>
          <w:rFonts w:ascii="Times New Roman" w:hAnsi="Times New Roman" w:cs="Times New Roman"/>
          <w:sz w:val="24"/>
          <w:szCs w:val="24"/>
        </w:rPr>
        <w:t>V</w:t>
      </w:r>
      <w:r>
        <w:rPr>
          <w:rFonts w:hint="eastAsia" w:asciiTheme="minorEastAsia" w:hAnsiTheme="minorEastAsia"/>
          <w:sz w:val="24"/>
          <w:szCs w:val="24"/>
        </w:rPr>
        <w:t>，平均噪声小于1</w:t>
      </w:r>
      <w:r>
        <w:rPr>
          <w:rFonts w:ascii="Times New Roman" w:hAnsi="Times New Roman" w:cs="Times New Roman"/>
          <w:sz w:val="24"/>
          <w:szCs w:val="24"/>
        </w:rPr>
        <w:t>μA</w:t>
      </w:r>
      <w:r>
        <w:rPr>
          <w:rFonts w:hint="eastAsia" w:ascii="Times New Roman" w:hAnsi="Times New Roman" w:cs="Times New Roman"/>
          <w:sz w:val="24"/>
          <w:szCs w:val="24"/>
        </w:rPr>
        <w:t>，</w:t>
      </w:r>
      <w:r>
        <w:rPr>
          <w:rFonts w:hint="eastAsia" w:asciiTheme="minorEastAsia" w:hAnsiTheme="minorEastAsia"/>
          <w:sz w:val="24"/>
          <w:szCs w:val="24"/>
        </w:rPr>
        <w:t>延时启动时间为</w:t>
      </w:r>
      <w:r>
        <w:rPr>
          <w:rFonts w:ascii="Times New Roman" w:hAnsi="Times New Roman" w:cs="Times New Roman"/>
          <w:sz w:val="24"/>
          <w:szCs w:val="24"/>
        </w:rPr>
        <w:t>160 ms</w:t>
      </w:r>
      <w:r>
        <w:rPr>
          <w:rFonts w:hint="eastAsia" w:asciiTheme="minorEastAsia" w:hAnsiTheme="minorEastAsia"/>
          <w:sz w:val="24"/>
          <w:szCs w:val="24"/>
        </w:rPr>
        <w:t>，确保激光器在启动时不被瞬间击穿，其工作温度约为</w:t>
      </w:r>
      <w:r>
        <w:rPr>
          <w:rFonts w:ascii="Times New Roman" w:hAnsi="Times New Roman" w:cs="Times New Roman"/>
          <w:sz w:val="24"/>
          <w:szCs w:val="24"/>
        </w:rPr>
        <w:t>10~30 ℃</w:t>
      </w:r>
      <w:r>
        <w:rPr>
          <w:rFonts w:hint="eastAsia" w:asciiTheme="minorEastAsia" w:hAnsiTheme="minorEastAsia"/>
          <w:sz w:val="24"/>
          <w:szCs w:val="24"/>
        </w:rPr>
        <w:t>，温度漂移较小，仅为</w:t>
      </w:r>
      <w:r>
        <w:rPr>
          <w:rFonts w:ascii="Times New Roman" w:hAnsi="Times New Roman" w:cs="Times New Roman"/>
          <w:sz w:val="24"/>
          <w:szCs w:val="24"/>
        </w:rPr>
        <w:t>2 μA/°C</w:t>
      </w:r>
      <w:r>
        <w:rPr>
          <w:rFonts w:hint="eastAsia" w:ascii="Times New Roman" w:hAnsi="Times New Roman" w:cs="Times New Roman"/>
          <w:sz w:val="24"/>
          <w:szCs w:val="24"/>
        </w:rPr>
        <w:t>。</w:t>
      </w:r>
    </w:p>
    <w:p>
      <w:pPr>
        <w:spacing w:line="360" w:lineRule="auto"/>
        <w:rPr>
          <w:rFonts w:asciiTheme="minorEastAsia" w:hAnsiTheme="minorEastAsia"/>
          <w:sz w:val="24"/>
          <w:szCs w:val="24"/>
        </w:rPr>
      </w:pPr>
      <w:r>
        <w:rPr>
          <w:rFonts w:hint="eastAsia" w:asciiTheme="minorEastAsia" w:hAnsiTheme="minorEastAsia"/>
          <w:sz w:val="24"/>
          <w:szCs w:val="24"/>
        </w:rPr>
        <w:t>（</w:t>
      </w:r>
      <w:r>
        <w:rPr>
          <w:rFonts w:asciiTheme="minorEastAsia" w:hAnsiTheme="minorEastAsia"/>
          <w:sz w:val="24"/>
          <w:szCs w:val="24"/>
        </w:rPr>
        <w:t>3</w:t>
      </w:r>
      <w:r>
        <w:rPr>
          <w:rFonts w:hint="eastAsia" w:asciiTheme="minorEastAsia" w:hAnsiTheme="minorEastAsia"/>
          <w:sz w:val="24"/>
          <w:szCs w:val="24"/>
        </w:rPr>
        <w:t>）外部振动目标物</w:t>
      </w:r>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本实验系统中，选用了多层堆叠式的压电陶瓷器（</w:t>
      </w:r>
      <w:r>
        <w:rPr>
          <w:rFonts w:ascii="Times New Roman" w:hAnsi="Times New Roman" w:cs="Times New Roman"/>
          <w:sz w:val="24"/>
          <w:szCs w:val="24"/>
        </w:rPr>
        <w:t>PZT</w:t>
      </w:r>
      <w:r>
        <w:rPr>
          <w:rFonts w:hint="eastAsia" w:asciiTheme="minorEastAsia" w:hAnsiTheme="minorEastAsia"/>
          <w:sz w:val="24"/>
          <w:szCs w:val="24"/>
        </w:rPr>
        <w:t>）作为被测目标物，其型号为</w:t>
      </w:r>
      <w:r>
        <w:rPr>
          <w:rFonts w:ascii="Times New Roman" w:hAnsi="Times New Roman" w:cs="Times New Roman"/>
          <w:sz w:val="24"/>
          <w:szCs w:val="24"/>
        </w:rPr>
        <w:t>XP 4.5 × 4.5/18</w:t>
      </w:r>
      <w:r>
        <w:rPr>
          <w:rFonts w:hint="eastAsia" w:asciiTheme="minorEastAsia" w:hAnsiTheme="minorEastAsia"/>
          <w:sz w:val="24"/>
          <w:szCs w:val="24"/>
        </w:rPr>
        <w:t>，最大工作电压为</w:t>
      </w:r>
      <w:r>
        <w:rPr>
          <w:rFonts w:ascii="Times New Roman" w:hAnsi="Times New Roman" w:cs="Times New Roman"/>
          <w:sz w:val="24"/>
          <w:szCs w:val="24"/>
        </w:rPr>
        <w:t>150 V</w:t>
      </w:r>
      <w:r>
        <w:rPr>
          <w:rFonts w:hint="eastAsia" w:ascii="Times New Roman" w:hAnsi="Times New Roman" w:cs="Times New Roman"/>
          <w:sz w:val="24"/>
          <w:szCs w:val="24"/>
        </w:rPr>
        <w:t>，位移最大可达</w:t>
      </w:r>
      <w:r>
        <w:rPr>
          <w:rFonts w:ascii="Times New Roman" w:hAnsi="Times New Roman" w:cs="Times New Roman"/>
          <w:sz w:val="24"/>
          <w:szCs w:val="24"/>
        </w:rPr>
        <w:t xml:space="preserve">20 </w:t>
      </w:r>
      <w:r>
        <w:rPr>
          <w:rFonts w:ascii="Cambria Math" w:hAnsi="Cambria Math" w:cs="Cambria Math"/>
          <w:sz w:val="24"/>
          <w:szCs w:val="24"/>
        </w:rPr>
        <w:t>𝜇𝑚</w:t>
      </w:r>
      <w:r>
        <w:rPr>
          <w:rFonts w:hint="eastAsia" w:ascii="Cambria Math" w:hAnsi="Cambria Math" w:cs="Cambria Math"/>
          <w:sz w:val="24"/>
          <w:szCs w:val="24"/>
        </w:rPr>
        <w:t>，其分辨率为亚纳米量级。实验时，通常在PZT表面粘贴一小块反射镜以提高其表面反射率，从而便于调整光路，使激光更易于返回腔内。</w:t>
      </w:r>
    </w:p>
    <w:p>
      <w:pPr>
        <w:spacing w:line="360" w:lineRule="auto"/>
        <w:rPr>
          <w:rFonts w:asciiTheme="minorEastAsia" w:hAnsiTheme="minorEastAsia"/>
          <w:sz w:val="24"/>
          <w:szCs w:val="24"/>
        </w:rPr>
      </w:pPr>
      <w:r>
        <w:rPr>
          <w:rFonts w:hint="eastAsia" w:asciiTheme="minorEastAsia" w:hAnsiTheme="minorEastAsia"/>
          <w:sz w:val="24"/>
          <w:szCs w:val="24"/>
        </w:rPr>
        <w:t>（</w:t>
      </w:r>
      <w:r>
        <w:rPr>
          <w:rFonts w:asciiTheme="minorEastAsia" w:hAnsiTheme="minorEastAsia"/>
          <w:sz w:val="24"/>
          <w:szCs w:val="24"/>
        </w:rPr>
        <w:t>4</w:t>
      </w:r>
      <w:r>
        <w:rPr>
          <w:rFonts w:hint="eastAsia" w:asciiTheme="minorEastAsia" w:hAnsiTheme="minorEastAsia"/>
          <w:sz w:val="24"/>
          <w:szCs w:val="24"/>
        </w:rPr>
        <w:t>）函数信号发生器</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本测量系统选用型号为</w:t>
      </w:r>
      <w:r>
        <w:rPr>
          <w:rFonts w:ascii="Times New Roman" w:hAnsi="Times New Roman" w:cs="Times New Roman"/>
          <w:sz w:val="24"/>
          <w:szCs w:val="24"/>
        </w:rPr>
        <w:t>MHS2300A</w:t>
      </w:r>
      <w:r>
        <w:rPr>
          <w:rFonts w:ascii="Times New Roman" w:hAnsi="Times New Roman" w:eastAsia="微软雅黑" w:cs="Times New Roman"/>
          <w:sz w:val="24"/>
          <w:szCs w:val="24"/>
        </w:rPr>
        <w:t>−</w:t>
      </w:r>
      <w:r>
        <w:rPr>
          <w:rFonts w:ascii="Times New Roman" w:hAnsi="Times New Roman" w:cs="Times New Roman"/>
          <w:sz w:val="24"/>
          <w:szCs w:val="24"/>
        </w:rPr>
        <w:t>02M</w:t>
      </w:r>
      <w:r>
        <w:rPr>
          <w:rFonts w:hint="eastAsia" w:ascii="Times New Roman" w:hAnsi="Times New Roman" w:cs="Times New Roman"/>
          <w:sz w:val="24"/>
          <w:szCs w:val="24"/>
        </w:rPr>
        <w:t>的全数控双通道函数信号发生器作为PZT的驱动源，使其产生微振动。其具有超低功耗、方便携带、易用性强、扩展性好等优点，拥有可同步工作且完全对称的两个通道，其自带多种可调的基本函数波形，如正弦波、方波、三角波等，还可用来编写任意函数波形。</w:t>
      </w:r>
      <w:r>
        <w:rPr>
          <w:rFonts w:hint="eastAsia" w:asciiTheme="minorEastAsia" w:hAnsiTheme="minorEastAsia"/>
          <w:sz w:val="24"/>
          <w:szCs w:val="24"/>
        </w:rPr>
        <w:t>其输出信号最大频率为</w:t>
      </w:r>
      <w:r>
        <w:rPr>
          <w:rFonts w:ascii="Times New Roman" w:hAnsi="Times New Roman" w:cs="Times New Roman"/>
          <w:sz w:val="24"/>
          <w:szCs w:val="24"/>
        </w:rPr>
        <w:t>20 MHz</w:t>
      </w:r>
      <w:r>
        <w:rPr>
          <w:rFonts w:hint="eastAsia" w:asciiTheme="minorEastAsia" w:hAnsiTheme="minorEastAsia"/>
          <w:sz w:val="24"/>
          <w:szCs w:val="24"/>
        </w:rPr>
        <w:t>，最小频率为</w:t>
      </w:r>
      <w:r>
        <w:rPr>
          <w:rFonts w:hint="eastAsia" w:ascii="Times New Roman" w:hAnsi="Times New Roman" w:cs="Times New Roman"/>
          <w:sz w:val="24"/>
          <w:szCs w:val="24"/>
        </w:rPr>
        <w:t>1</w:t>
      </w:r>
      <w:r>
        <w:rPr>
          <w:rFonts w:ascii="Times New Roman" w:hAnsi="Times New Roman" w:cs="Times New Roman"/>
          <w:sz w:val="24"/>
          <w:szCs w:val="24"/>
        </w:rPr>
        <w:t>0 m</w:t>
      </w:r>
      <w:r>
        <w:rPr>
          <w:rFonts w:hint="eastAsia" w:ascii="Times New Roman" w:hAnsi="Times New Roman" w:cs="Times New Roman"/>
          <w:sz w:val="24"/>
          <w:szCs w:val="24"/>
        </w:rPr>
        <w:t>Hz，</w:t>
      </w:r>
      <w:r>
        <w:rPr>
          <w:rFonts w:hint="eastAsia" w:asciiTheme="minorEastAsia" w:hAnsiTheme="minorEastAsia"/>
          <w:sz w:val="24"/>
          <w:szCs w:val="24"/>
        </w:rPr>
        <w:t>幅度最大可达</w:t>
      </w:r>
      <w:r>
        <w:rPr>
          <w:rFonts w:ascii="Times New Roman" w:hAnsi="Times New Roman" w:cs="Times New Roman"/>
          <w:sz w:val="24"/>
          <w:szCs w:val="24"/>
        </w:rPr>
        <w:t>20 V</w:t>
      </w:r>
      <w:r>
        <w:rPr>
          <w:rFonts w:ascii="Times New Roman" w:hAnsi="Times New Roman" w:cs="Times New Roman"/>
          <w:sz w:val="24"/>
          <w:szCs w:val="24"/>
          <w:vertAlign w:val="subscript"/>
        </w:rPr>
        <w:t>p</w:t>
      </w:r>
      <w:r>
        <w:rPr>
          <w:rFonts w:hint="eastAsia" w:ascii="Times New Roman" w:hAnsi="Times New Roman" w:cs="Times New Roman"/>
          <w:sz w:val="24"/>
          <w:szCs w:val="24"/>
          <w:vertAlign w:val="subscript"/>
        </w:rPr>
        <w:t>-</w:t>
      </w:r>
      <w:r>
        <w:rPr>
          <w:rFonts w:ascii="Times New Roman" w:hAnsi="Times New Roman" w:cs="Times New Roman"/>
          <w:sz w:val="24"/>
          <w:szCs w:val="24"/>
          <w:vertAlign w:val="subscript"/>
        </w:rPr>
        <w:t>p</w:t>
      </w:r>
      <w:r>
        <w:rPr>
          <w:rFonts w:hint="eastAsia" w:asciiTheme="minorEastAsia" w:hAnsiTheme="minorEastAsia"/>
          <w:sz w:val="24"/>
          <w:szCs w:val="24"/>
        </w:rPr>
        <w:t>，</w:t>
      </w:r>
      <w:r>
        <w:rPr>
          <w:rFonts w:hint="eastAsia" w:ascii="Times New Roman" w:hAnsi="Times New Roman" w:cs="Times New Roman"/>
          <w:sz w:val="24"/>
          <w:szCs w:val="24"/>
        </w:rPr>
        <w:t>幅度分辨率最小达到1</w:t>
      </w:r>
      <w:r>
        <w:rPr>
          <w:rFonts w:ascii="Times New Roman" w:hAnsi="Times New Roman" w:cs="Times New Roman"/>
          <w:sz w:val="24"/>
          <w:szCs w:val="24"/>
        </w:rPr>
        <w:t>0 mV</w:t>
      </w:r>
      <w:r>
        <w:rPr>
          <w:rFonts w:hint="eastAsia" w:ascii="Times New Roman" w:hAnsi="Times New Roman" w:cs="Times New Roman"/>
          <w:sz w:val="24"/>
          <w:szCs w:val="24"/>
        </w:rPr>
        <w:t>，</w:t>
      </w:r>
      <w:r>
        <w:rPr>
          <w:rFonts w:hint="eastAsia" w:asciiTheme="minorEastAsia" w:hAnsiTheme="minorEastAsia"/>
          <w:sz w:val="24"/>
          <w:szCs w:val="24"/>
        </w:rPr>
        <w:t>采样率可达</w:t>
      </w:r>
      <w:r>
        <w:rPr>
          <w:rFonts w:ascii="Times New Roman" w:hAnsi="Times New Roman" w:cs="Times New Roman"/>
          <w:sz w:val="24"/>
          <w:szCs w:val="24"/>
        </w:rPr>
        <w:t xml:space="preserve">250 </w:t>
      </w:r>
      <w:r>
        <w:rPr>
          <w:rFonts w:hint="eastAsia" w:ascii="Times New Roman" w:hAnsi="Times New Roman" w:cs="Times New Roman"/>
          <w:sz w:val="24"/>
          <w:szCs w:val="24"/>
        </w:rPr>
        <w:t>MS</w:t>
      </w:r>
      <w:r>
        <w:rPr>
          <w:rFonts w:ascii="Times New Roman" w:hAnsi="Times New Roman" w:cs="Times New Roman"/>
          <w:sz w:val="24"/>
          <w:szCs w:val="24"/>
        </w:rPr>
        <w:t>/s</w:t>
      </w:r>
      <w:r>
        <w:rPr>
          <w:rFonts w:hint="eastAsia" w:ascii="Times New Roman" w:hAnsi="Times New Roman" w:cs="Times New Roman"/>
          <w:sz w:val="24"/>
          <w:szCs w:val="24"/>
        </w:rPr>
        <w:t xml:space="preserve">。 </w:t>
      </w:r>
    </w:p>
    <w:p>
      <w:pPr>
        <w:spacing w:line="360" w:lineRule="auto"/>
        <w:rPr>
          <w:rFonts w:ascii="Times New Roman" w:hAnsi="Times New Roman" w:cs="Times New Roman"/>
          <w:sz w:val="24"/>
          <w:szCs w:val="24"/>
        </w:rPr>
      </w:pPr>
      <w:r>
        <w:rPr>
          <w:rFonts w:hint="eastAsia" w:ascii="Times New Roman" w:hAnsi="Times New Roman" w:cs="Times New Roman"/>
          <w:sz w:val="24"/>
          <w:szCs w:val="24"/>
        </w:rPr>
        <w:t>（</w:t>
      </w:r>
      <w:r>
        <w:rPr>
          <w:rFonts w:ascii="Times New Roman" w:hAnsi="Times New Roman" w:cs="Times New Roman"/>
          <w:sz w:val="24"/>
          <w:szCs w:val="24"/>
        </w:rPr>
        <w:t>5</w:t>
      </w:r>
      <w:r>
        <w:rPr>
          <w:rFonts w:hint="eastAsia" w:ascii="Times New Roman" w:hAnsi="Times New Roman" w:cs="Times New Roman"/>
          <w:sz w:val="24"/>
          <w:szCs w:val="24"/>
        </w:rPr>
        <w:t>）信号处理电路</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在自混合干涉测量系统中，由于外部目标物的振动属于微米量级，故集成于LD内部的PD探测到的光电流信号极其微弱，信噪比较低，无法直接从此信号中分析还原出物体的振动信息。因此该测量系统还需设立信号处理模块，其由三部分组成：</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hint="eastAsia" w:ascii="Times New Roman" w:hAnsi="Times New Roman" w:cs="Times New Roman"/>
          <w:sz w:val="24"/>
          <w:szCs w:val="24"/>
        </w:rPr>
        <w:t>①</w:t>
      </w:r>
      <w:r>
        <w:rPr>
          <w:rFonts w:ascii="Times New Roman" w:hAnsi="Times New Roman" w:cs="Times New Roman"/>
          <w:sz w:val="24"/>
          <w:szCs w:val="24"/>
        </w:rPr>
        <w:fldChar w:fldCharType="end"/>
      </w:r>
      <w:r>
        <w:rPr>
          <w:rFonts w:hint="eastAsia" w:ascii="Times New Roman" w:hAnsi="Times New Roman" w:cs="Times New Roman"/>
          <w:sz w:val="24"/>
          <w:szCs w:val="24"/>
        </w:rPr>
        <w:t>压电转换模块，其采用跨阻取样电路，将PD探测到的光电流信号转换为电压信号；</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hint="eastAsia" w:ascii="Times New Roman" w:hAnsi="Times New Roman" w:cs="Times New Roman"/>
          <w:sz w:val="24"/>
          <w:szCs w:val="24"/>
        </w:rPr>
        <w:t>②</w:t>
      </w:r>
      <w:r>
        <w:rPr>
          <w:rFonts w:ascii="Times New Roman" w:hAnsi="Times New Roman" w:cs="Times New Roman"/>
          <w:sz w:val="24"/>
          <w:szCs w:val="24"/>
        </w:rPr>
        <w:fldChar w:fldCharType="end"/>
      </w:r>
      <w:r>
        <w:rPr>
          <w:rFonts w:hint="eastAsia" w:ascii="Times New Roman" w:hAnsi="Times New Roman" w:cs="Times New Roman"/>
          <w:sz w:val="24"/>
          <w:szCs w:val="24"/>
        </w:rPr>
        <w:t>隔直放大模块，该模块功能由反向比例放大电路完成，电路中的电容具有隔直功能，反向比例放大器进行电压信号的放大；</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 3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hint="eastAsia" w:ascii="Times New Roman" w:hAnsi="Times New Roman" w:cs="Times New Roman"/>
          <w:sz w:val="24"/>
          <w:szCs w:val="24"/>
        </w:rPr>
        <w:t>③</w:t>
      </w:r>
      <w:r>
        <w:rPr>
          <w:rFonts w:ascii="Times New Roman" w:hAnsi="Times New Roman" w:cs="Times New Roman"/>
          <w:sz w:val="24"/>
          <w:szCs w:val="24"/>
        </w:rPr>
        <w:fldChar w:fldCharType="end"/>
      </w:r>
      <w:r>
        <w:rPr>
          <w:rFonts w:hint="eastAsia" w:ascii="Times New Roman" w:hAnsi="Times New Roman" w:cs="Times New Roman"/>
          <w:sz w:val="24"/>
          <w:szCs w:val="24"/>
        </w:rPr>
        <w:t>滤波模块，由于隔直放大模块在放大信号的过程中，伴有环境噪声的放大，因此该模块采用巴特沃斯二阶低通滤波电路，将放大的电压信号中的高频噪声滤除，以确保采集到的自混合信号具有较高的信噪比。</w:t>
      </w:r>
    </w:p>
    <w:p>
      <w:pPr>
        <w:spacing w:line="360" w:lineRule="auto"/>
        <w:jc w:val="left"/>
        <w:rPr>
          <w:rFonts w:asciiTheme="minorEastAsia" w:hAnsiTheme="minorEastAsia"/>
          <w:sz w:val="24"/>
          <w:szCs w:val="24"/>
        </w:rPr>
      </w:pPr>
      <w:r>
        <w:rPr>
          <w:rFonts w:hint="eastAsia" w:asciiTheme="minorEastAsia" w:hAnsiTheme="minorEastAsia"/>
          <w:sz w:val="24"/>
          <w:szCs w:val="24"/>
        </w:rPr>
        <w:t>（</w:t>
      </w:r>
      <w:r>
        <w:rPr>
          <w:rFonts w:asciiTheme="minorEastAsia" w:hAnsiTheme="minorEastAsia"/>
          <w:sz w:val="24"/>
          <w:szCs w:val="24"/>
        </w:rPr>
        <w:t>6</w:t>
      </w:r>
      <w:r>
        <w:rPr>
          <w:rFonts w:hint="eastAsia" w:asciiTheme="minorEastAsia" w:hAnsiTheme="minorEastAsia"/>
          <w:sz w:val="24"/>
          <w:szCs w:val="24"/>
        </w:rPr>
        <w:t>）数据采集和分析</w:t>
      </w:r>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为了便于在计算机上实时观测实验中的自混合信号，需采用数据采集卡采集信号并传输至计算机。本测量系统采用的数据采集卡型号为</w:t>
      </w:r>
      <w:r>
        <w:rPr>
          <w:rFonts w:ascii="Times New Roman" w:hAnsi="Times New Roman" w:cs="Times New Roman"/>
          <w:sz w:val="24"/>
          <w:szCs w:val="24"/>
        </w:rPr>
        <w:t>INSTRUSTAR</w:t>
      </w:r>
      <w:r>
        <w:rPr>
          <w:rFonts w:hint="eastAsia" w:asciiTheme="minorEastAsia" w:hAnsiTheme="minorEastAsia"/>
          <w:sz w:val="24"/>
          <w:szCs w:val="24"/>
        </w:rPr>
        <w:t xml:space="preserve"> </w:t>
      </w:r>
      <w:r>
        <w:rPr>
          <w:rFonts w:ascii="Times New Roman" w:hAnsi="Times New Roman" w:cs="Times New Roman"/>
          <w:sz w:val="24"/>
          <w:szCs w:val="24"/>
        </w:rPr>
        <w:t>ISDS205A</w:t>
      </w:r>
      <w:r>
        <w:rPr>
          <w:rFonts w:hint="eastAsia" w:ascii="Times New Roman" w:hAnsi="Times New Roman" w:cs="Times New Roman"/>
          <w:sz w:val="24"/>
          <w:szCs w:val="24"/>
        </w:rPr>
        <w:t>，它不仅能够双通道传输，还同时具备了数字示波器、数据记录仪以及频谱分析仪的功能，具有体积小、成本低、性能高等优点，能够满足本测量系统的实验需求。其基本参数为：带宽为20</w:t>
      </w:r>
      <w:r>
        <w:rPr>
          <w:rFonts w:ascii="Times New Roman" w:hAnsi="Times New Roman" w:cs="Times New Roman"/>
          <w:sz w:val="24"/>
          <w:szCs w:val="24"/>
        </w:rPr>
        <w:t xml:space="preserve"> </w:t>
      </w:r>
      <w:r>
        <w:rPr>
          <w:rFonts w:hint="eastAsia" w:ascii="Times New Roman" w:hAnsi="Times New Roman" w:cs="Times New Roman"/>
          <w:sz w:val="24"/>
          <w:szCs w:val="24"/>
        </w:rPr>
        <w:t>MHz，</w:t>
      </w:r>
      <w:r>
        <w:rPr>
          <w:rFonts w:hint="eastAsia" w:asciiTheme="minorEastAsia" w:hAnsiTheme="minorEastAsia"/>
          <w:sz w:val="24"/>
          <w:szCs w:val="24"/>
        </w:rPr>
        <w:t>垂直分辨率可达到</w:t>
      </w:r>
      <w:r>
        <w:rPr>
          <w:rFonts w:ascii="Times New Roman" w:hAnsi="Times New Roman" w:cs="Times New Roman"/>
          <w:sz w:val="24"/>
          <w:szCs w:val="24"/>
        </w:rPr>
        <w:t>8 Bit</w:t>
      </w:r>
      <w:r>
        <w:rPr>
          <w:rFonts w:hint="eastAsia" w:asciiTheme="minorEastAsia" w:hAnsiTheme="minorEastAsia"/>
          <w:sz w:val="24"/>
          <w:szCs w:val="24"/>
        </w:rPr>
        <w:t>，电压量程为</w:t>
      </w:r>
      <w:r>
        <w:rPr>
          <w:rFonts w:hint="eastAsia" w:ascii="Times New Roman" w:hAnsi="Times New Roman" w:cs="Times New Roman"/>
          <w:sz w:val="24"/>
          <w:szCs w:val="24"/>
        </w:rPr>
        <w:t>-</w:t>
      </w:r>
      <w:r>
        <w:rPr>
          <w:rFonts w:ascii="Times New Roman" w:hAnsi="Times New Roman" w:cs="Times New Roman"/>
          <w:sz w:val="24"/>
          <w:szCs w:val="24"/>
        </w:rPr>
        <w:t>6 V ~ 6 V</w:t>
      </w:r>
      <w:r>
        <w:rPr>
          <w:rFonts w:hint="eastAsia" w:ascii="Times New Roman" w:hAnsi="Times New Roman" w:cs="Times New Roman"/>
          <w:sz w:val="24"/>
          <w:szCs w:val="24"/>
        </w:rPr>
        <w:t>，</w:t>
      </w:r>
      <w:r>
        <w:rPr>
          <w:rFonts w:hint="eastAsia" w:asciiTheme="minorEastAsia" w:hAnsiTheme="minorEastAsia"/>
          <w:sz w:val="24"/>
          <w:szCs w:val="24"/>
        </w:rPr>
        <w:t>垂直精度为</w:t>
      </w:r>
      <w:r>
        <w:rPr>
          <w:rFonts w:cs="Times New Roman" w:asciiTheme="minorEastAsia" w:hAnsiTheme="minorEastAsia"/>
          <w:position w:val="-6"/>
          <w:sz w:val="24"/>
          <w:szCs w:val="24"/>
        </w:rPr>
        <w:object>
          <v:shape id="_x0000_i1169" o:spt="75" type="#_x0000_t75" style="height:13.5pt;width:24pt;" o:ole="t" filled="f" o:preferrelative="t" stroked="f" coordsize="21600,21600">
            <v:path/>
            <v:fill on="f" focussize="0,0"/>
            <v:stroke on="f" joinstyle="miter"/>
            <v:imagedata r:id="rId267" o:title=""/>
            <o:lock v:ext="edit" aspectratio="t"/>
            <w10:wrap type="none"/>
            <w10:anchorlock/>
          </v:shape>
          <o:OLEObject Type="Embed" ProgID="Equation.DSMT4" ShapeID="_x0000_i1169" DrawAspect="Content" ObjectID="_1468075869" r:id="rId266">
            <o:LockedField>false</o:LockedField>
          </o:OLEObject>
        </w:object>
      </w:r>
      <w:r>
        <w:rPr>
          <w:rFonts w:hint="eastAsia" w:cs="Times New Roman" w:asciiTheme="minorEastAsia" w:hAnsiTheme="minorEastAsia"/>
          <w:sz w:val="24"/>
          <w:szCs w:val="24"/>
        </w:rPr>
        <w:t>，</w:t>
      </w:r>
      <w:r>
        <w:rPr>
          <w:rFonts w:hint="eastAsia" w:ascii="Times New Roman" w:hAnsi="Times New Roman" w:cs="Times New Roman"/>
          <w:sz w:val="24"/>
          <w:szCs w:val="24"/>
        </w:rPr>
        <w:t>其最大实时取样率高 达</w:t>
      </w:r>
      <w:r>
        <w:rPr>
          <w:rFonts w:ascii="Times New Roman" w:hAnsi="Times New Roman" w:cs="Times New Roman"/>
          <w:sz w:val="24"/>
          <w:szCs w:val="24"/>
        </w:rPr>
        <w:t>48 MS/s</w:t>
      </w:r>
      <w:r>
        <w:rPr>
          <w:rFonts w:hint="eastAsia" w:ascii="Times New Roman" w:hAnsi="Times New Roman" w:cs="Times New Roman"/>
          <w:sz w:val="24"/>
          <w:szCs w:val="24"/>
        </w:rPr>
        <w:t>。</w:t>
      </w:r>
      <w:r>
        <w:rPr>
          <w:rFonts w:hint="eastAsia" w:asciiTheme="minorEastAsia" w:hAnsiTheme="minorEastAsia"/>
          <w:sz w:val="24"/>
          <w:szCs w:val="24"/>
        </w:rPr>
        <w:t xml:space="preserve"> </w:t>
      </w:r>
    </w:p>
    <w:p>
      <w:pPr>
        <w:pStyle w:val="50"/>
      </w:pPr>
      <w:bookmarkStart w:id="142" w:name="_Toc69843228"/>
      <w:bookmarkStart w:id="143" w:name="_Toc69843267"/>
      <w:bookmarkStart w:id="144" w:name="_Toc70084394"/>
      <w:bookmarkStart w:id="145" w:name="_Toc70085208"/>
      <w:r>
        <w:t xml:space="preserve">2.3.2 </w:t>
      </w:r>
      <w:r>
        <w:rPr>
          <w:rFonts w:hint="eastAsia"/>
        </w:rPr>
        <w:t>实验与结果</w:t>
      </w:r>
      <w:bookmarkEnd w:id="142"/>
      <w:bookmarkEnd w:id="143"/>
      <w:r>
        <w:rPr>
          <w:rFonts w:hint="eastAsia"/>
        </w:rPr>
        <w:t>分析</w:t>
      </w:r>
      <w:bookmarkEnd w:id="144"/>
      <w:bookmarkEnd w:id="145"/>
    </w:p>
    <w:p>
      <w:pPr>
        <w:spacing w:line="360" w:lineRule="auto"/>
        <w:ind w:firstLine="480" w:firstLineChars="200"/>
        <w:rPr>
          <w:rFonts w:ascii="Times New Roman" w:hAnsi="Times New Roman" w:cs="Times New Roman"/>
          <w:sz w:val="24"/>
          <w:szCs w:val="24"/>
        </w:rPr>
      </w:pPr>
      <w:r>
        <w:rPr>
          <w:rFonts w:hint="eastAsia" w:asciiTheme="minorEastAsia" w:hAnsiTheme="minorEastAsia"/>
          <w:sz w:val="24"/>
          <w:szCs w:val="24"/>
        </w:rPr>
        <w:t xml:space="preserve"> 将表面贴有反射镜的</w:t>
      </w:r>
      <w:r>
        <w:rPr>
          <w:rFonts w:ascii="Times New Roman" w:hAnsi="Times New Roman" w:cs="Times New Roman"/>
          <w:sz w:val="24"/>
          <w:szCs w:val="24"/>
        </w:rPr>
        <w:t>PZT</w:t>
      </w:r>
      <w:r>
        <w:rPr>
          <w:rFonts w:hint="eastAsia" w:asciiTheme="minorEastAsia" w:hAnsiTheme="minorEastAsia"/>
          <w:sz w:val="24"/>
          <w:szCs w:val="24"/>
        </w:rPr>
        <w:t>固定在三维调整架上，作为系统的外部振动目标物进行实验</w:t>
      </w:r>
      <w:ins w:id="40" w:author="admin" w:date="2021-05-12T22:49:00Z">
        <w:r>
          <w:rPr>
            <w:rFonts w:hint="eastAsia" w:asciiTheme="minorEastAsia" w:hAnsiTheme="minorEastAsia"/>
            <w:sz w:val="24"/>
            <w:szCs w:val="24"/>
          </w:rPr>
          <w:t>，</w:t>
        </w:r>
      </w:ins>
      <w:ins w:id="41" w:author="admin" w:date="2021-05-12T22:49:00Z">
        <w:r>
          <w:rPr>
            <w:rFonts w:asciiTheme="minorEastAsia" w:hAnsiTheme="minorEastAsia"/>
            <w:sz w:val="24"/>
            <w:szCs w:val="24"/>
          </w:rPr>
          <w:t>进而</w:t>
        </w:r>
      </w:ins>
      <w:del w:id="42" w:author="admin" w:date="2021-05-12T22:49:00Z">
        <w:r>
          <w:rPr>
            <w:rFonts w:hint="eastAsia" w:asciiTheme="minorEastAsia" w:hAnsiTheme="minorEastAsia"/>
            <w:sz w:val="24"/>
            <w:szCs w:val="24"/>
          </w:rPr>
          <w:delText>以</w:delText>
        </w:r>
      </w:del>
      <w:r>
        <w:rPr>
          <w:rFonts w:hint="eastAsia" w:asciiTheme="minorEastAsia" w:hAnsiTheme="minorEastAsia"/>
          <w:sz w:val="24"/>
          <w:szCs w:val="24"/>
        </w:rPr>
        <w:t>观测自混合信号。使用函数信号发生器正弦驱动</w:t>
      </w:r>
      <w:r>
        <w:rPr>
          <w:rFonts w:ascii="Times New Roman" w:hAnsi="Times New Roman" w:cs="Times New Roman"/>
          <w:sz w:val="24"/>
          <w:szCs w:val="24"/>
        </w:rPr>
        <w:t>PZT</w:t>
      </w:r>
      <w:r>
        <w:rPr>
          <w:rFonts w:hint="eastAsia" w:ascii="Times New Roman" w:hAnsi="Times New Roman" w:cs="Times New Roman"/>
          <w:sz w:val="24"/>
          <w:szCs w:val="24"/>
        </w:rPr>
        <w:t>，使其产生微弱的振动。为了观察不同振幅下的自混合信号，实验中将信号发生器的驱动频率设置为1</w:t>
      </w:r>
      <w:r>
        <w:rPr>
          <w:rFonts w:ascii="Times New Roman" w:hAnsi="Times New Roman" w:cs="Times New Roman"/>
          <w:sz w:val="24"/>
          <w:szCs w:val="24"/>
        </w:rPr>
        <w:t xml:space="preserve">00 </w:t>
      </w:r>
      <w:r>
        <w:rPr>
          <w:rFonts w:hint="eastAsia" w:ascii="Times New Roman" w:hAnsi="Times New Roman" w:cs="Times New Roman"/>
          <w:sz w:val="24"/>
          <w:szCs w:val="24"/>
        </w:rPr>
        <w:t>Hz，驱动电压依次设置为1</w:t>
      </w:r>
      <w:r>
        <w:rPr>
          <w:rFonts w:ascii="Times New Roman" w:hAnsi="Times New Roman" w:cs="Times New Roman"/>
          <w:sz w:val="24"/>
          <w:szCs w:val="24"/>
        </w:rPr>
        <w:t xml:space="preserve">0 </w:t>
      </w:r>
      <w:r>
        <w:rPr>
          <w:rFonts w:hint="eastAsia" w:ascii="Times New Roman" w:hAnsi="Times New Roman" w:cs="Times New Roman"/>
          <w:sz w:val="24"/>
          <w:szCs w:val="24"/>
        </w:rPr>
        <w:t>V、1</w:t>
      </w:r>
      <w:r>
        <w:rPr>
          <w:rFonts w:ascii="Times New Roman" w:hAnsi="Times New Roman" w:cs="Times New Roman"/>
          <w:sz w:val="24"/>
          <w:szCs w:val="24"/>
        </w:rPr>
        <w:t xml:space="preserve">5 </w:t>
      </w:r>
      <w:r>
        <w:rPr>
          <w:rFonts w:hint="eastAsia" w:ascii="Times New Roman" w:hAnsi="Times New Roman" w:cs="Times New Roman"/>
          <w:sz w:val="24"/>
          <w:szCs w:val="24"/>
        </w:rPr>
        <w:t>V和2</w:t>
      </w:r>
      <w:r>
        <w:rPr>
          <w:rFonts w:ascii="Times New Roman" w:hAnsi="Times New Roman" w:cs="Times New Roman"/>
          <w:sz w:val="24"/>
          <w:szCs w:val="24"/>
        </w:rPr>
        <w:t xml:space="preserve">0 </w:t>
      </w:r>
      <w:r>
        <w:rPr>
          <w:rFonts w:hint="eastAsia" w:ascii="Times New Roman" w:hAnsi="Times New Roman" w:cs="Times New Roman"/>
          <w:sz w:val="24"/>
          <w:szCs w:val="24"/>
        </w:rPr>
        <w:t>V，图2-</w:t>
      </w:r>
      <w:r>
        <w:rPr>
          <w:rFonts w:ascii="Times New Roman" w:hAnsi="Times New Roman" w:cs="Times New Roman"/>
          <w:sz w:val="24"/>
          <w:szCs w:val="24"/>
        </w:rPr>
        <w:t>10</w:t>
      </w:r>
      <w:r>
        <w:rPr>
          <w:rFonts w:hint="eastAsia" w:ascii="Times New Roman" w:hAnsi="Times New Roman" w:cs="Times New Roman"/>
          <w:sz w:val="24"/>
          <w:szCs w:val="24"/>
        </w:rPr>
        <w:t>即为对应的自混合信号波形。通过图形对比得出了与仿真结果相一致的结论，当驱动电压越大，即物体振动幅度越大时，半个周期内对应的自混合信号条纹数量也越多。此外由理论仿真可知，</w:t>
      </w:r>
      <w:r>
        <w:rPr>
          <w:rFonts w:hint="eastAsia"/>
          <w:sz w:val="24"/>
        </w:rPr>
        <w:t>一个</w:t>
      </w:r>
      <w:r>
        <w:rPr>
          <w:rFonts w:ascii="Times New Roman" w:hAnsi="Times New Roman" w:cs="Times New Roman"/>
          <w:sz w:val="24"/>
          <w:szCs w:val="24"/>
        </w:rPr>
        <w:t>SMI</w:t>
      </w:r>
      <w:r>
        <w:rPr>
          <w:rFonts w:hint="eastAsia"/>
          <w:sz w:val="24"/>
        </w:rPr>
        <w:t>条纹对应半个波长的位移，因此可用条纹计数法计算出</w:t>
      </w:r>
      <w:r>
        <w:rPr>
          <w:rFonts w:ascii="Times New Roman" w:hAnsi="Times New Roman" w:cs="Times New Roman"/>
          <w:sz w:val="24"/>
          <w:szCs w:val="24"/>
        </w:rPr>
        <w:t>PZT</w:t>
      </w:r>
      <w:r>
        <w:rPr>
          <w:rFonts w:hint="eastAsia"/>
          <w:sz w:val="24"/>
        </w:rPr>
        <w:t>的振幅。</w:t>
      </w:r>
    </w:p>
    <w:p>
      <w:pPr>
        <w:keepNext/>
        <w:spacing w:line="360" w:lineRule="auto"/>
        <w:jc w:val="center"/>
        <w:rPr>
          <w:rFonts w:ascii="Times New Roman" w:hAnsi="Times New Roman" w:cs="Times New Roman"/>
        </w:rPr>
      </w:pPr>
      <w:r>
        <w:rPr>
          <w:rFonts w:hint="eastAsia" w:ascii="Times New Roman" w:hAnsi="Times New Roman" w:cs="Times New Roman"/>
        </w:rPr>
        <w:drawing>
          <wp:inline distT="0" distB="0" distL="0" distR="0">
            <wp:extent cx="4946015" cy="42329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68">
                      <a:extLst>
                        <a:ext uri="{28A0092B-C50C-407E-A947-70E740481C1C}">
                          <a14:useLocalDpi xmlns:a14="http://schemas.microsoft.com/office/drawing/2010/main" val="0"/>
                        </a:ext>
                      </a:extLst>
                    </a:blip>
                    <a:srcRect l="6293" t="4121" r="4458" b="11241"/>
                    <a:stretch>
                      <a:fillRect/>
                    </a:stretch>
                  </pic:blipFill>
                  <pic:spPr>
                    <a:xfrm>
                      <a:off x="0" y="0"/>
                      <a:ext cx="4947520" cy="4234227"/>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图 2 - 10 不同</w:t>
      </w:r>
      <w:r>
        <w:rPr>
          <w:rFonts w:hint="eastAsia" w:ascii="Times New Roman" w:hAnsi="Times New Roman" w:cs="Times New Roman" w:eastAsiaTheme="minorEastAsia"/>
          <w:b/>
          <w:sz w:val="24"/>
          <w:szCs w:val="24"/>
        </w:rPr>
        <w:t>驱动电压下的SMI</w:t>
      </w:r>
      <w:r>
        <w:rPr>
          <w:rFonts w:ascii="Times New Roman" w:hAnsi="Times New Roman" w:cs="Times New Roman" w:eastAsiaTheme="minorEastAsia"/>
          <w:b/>
          <w:sz w:val="24"/>
          <w:szCs w:val="24"/>
        </w:rPr>
        <w:t>信号</w:t>
      </w:r>
      <w:r>
        <w:rPr>
          <w:rFonts w:hint="eastAsia" w:ascii="Times New Roman" w:hAnsi="Times New Roman" w:cs="Times New Roman" w:eastAsiaTheme="minorEastAsia"/>
          <w:b/>
          <w:sz w:val="24"/>
          <w:szCs w:val="24"/>
        </w:rPr>
        <w:t>实验图</w:t>
      </w:r>
    </w:p>
    <w:p>
      <w:pPr>
        <w:pStyle w:val="3"/>
        <w:spacing w:after="156" w:afterLines="5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a)</w:t>
      </w:r>
      <w:r>
        <w:rPr>
          <w:rFonts w:hint="eastAsia" w:ascii="Times New Roman" w:hAnsi="Times New Roman" w:cs="Times New Roman" w:eastAsiaTheme="minorEastAsia"/>
          <w:b/>
          <w:sz w:val="24"/>
          <w:szCs w:val="24"/>
        </w:rPr>
        <w:t>AMPL=</w:t>
      </w:r>
      <w:r>
        <w:rPr>
          <w:rFonts w:ascii="Times New Roman" w:hAnsi="Times New Roman" w:cs="Times New Roman" w:eastAsiaTheme="minorEastAsia"/>
          <w:b/>
          <w:sz w:val="24"/>
          <w:szCs w:val="24"/>
        </w:rPr>
        <w:t>10</w:t>
      </w:r>
      <w:r>
        <w:rPr>
          <w:rFonts w:hint="eastAsia" w:ascii="Times New Roman" w:hAnsi="Times New Roman" w:cs="Times New Roman" w:eastAsiaTheme="minorEastAsia"/>
          <w:b/>
          <w:sz w:val="24"/>
          <w:szCs w:val="24"/>
        </w:rPr>
        <w:t>V</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b)</w:t>
      </w:r>
      <w:r>
        <w:rPr>
          <w:rFonts w:hint="eastAsia" w:ascii="Times New Roman" w:hAnsi="Times New Roman" w:cs="Times New Roman" w:eastAsiaTheme="minorEastAsia"/>
          <w:b/>
          <w:sz w:val="24"/>
          <w:szCs w:val="24"/>
        </w:rPr>
        <w:t>AMPL=</w:t>
      </w:r>
      <w:r>
        <w:rPr>
          <w:rFonts w:ascii="Times New Roman" w:hAnsi="Times New Roman" w:cs="Times New Roman" w:eastAsiaTheme="minorEastAsia"/>
          <w:b/>
          <w:sz w:val="24"/>
          <w:szCs w:val="24"/>
        </w:rPr>
        <w:t>15</w:t>
      </w:r>
      <w:r>
        <w:rPr>
          <w:rFonts w:hint="eastAsia" w:ascii="Times New Roman" w:hAnsi="Times New Roman" w:cs="Times New Roman" w:eastAsiaTheme="minorEastAsia"/>
          <w:b/>
          <w:sz w:val="24"/>
          <w:szCs w:val="24"/>
        </w:rPr>
        <w:t>V</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c)</w:t>
      </w:r>
      <w:r>
        <w:rPr>
          <w:rFonts w:hint="eastAsia" w:ascii="Times New Roman" w:hAnsi="Times New Roman" w:cs="Times New Roman" w:eastAsiaTheme="minorEastAsia"/>
          <w:b/>
          <w:sz w:val="24"/>
          <w:szCs w:val="24"/>
        </w:rPr>
        <w:t>AMPL=</w:t>
      </w:r>
      <w:r>
        <w:rPr>
          <w:rFonts w:ascii="Times New Roman" w:hAnsi="Times New Roman" w:cs="Times New Roman" w:eastAsiaTheme="minorEastAsia"/>
          <w:b/>
          <w:sz w:val="24"/>
          <w:szCs w:val="24"/>
        </w:rPr>
        <w:t>20</w:t>
      </w:r>
      <w:r>
        <w:rPr>
          <w:rFonts w:hint="eastAsia" w:ascii="Times New Roman" w:hAnsi="Times New Roman" w:cs="Times New Roman" w:eastAsiaTheme="minorEastAsia"/>
          <w:b/>
          <w:sz w:val="24"/>
          <w:szCs w:val="24"/>
        </w:rPr>
        <w:t>V</w:t>
      </w:r>
    </w:p>
    <w:p>
      <w:pPr>
        <w:spacing w:line="360" w:lineRule="auto"/>
        <w:ind w:firstLine="480" w:firstLineChars="200"/>
        <w:rPr>
          <w:rFonts w:ascii="Times New Roman" w:hAnsi="Times New Roman" w:cs="Times New Roman"/>
          <w:sz w:val="24"/>
          <w:szCs w:val="24"/>
        </w:rPr>
      </w:pPr>
      <w:r>
        <w:rPr>
          <w:rFonts w:hint="eastAsia" w:asciiTheme="minorEastAsia" w:hAnsiTheme="minorEastAsia"/>
          <w:sz w:val="24"/>
          <w:szCs w:val="24"/>
        </w:rPr>
        <w:t>实验中依旧使用正弦信号驱动</w:t>
      </w:r>
      <w:r>
        <w:rPr>
          <w:rFonts w:ascii="Times New Roman" w:hAnsi="Times New Roman" w:cs="Times New Roman"/>
          <w:sz w:val="24"/>
          <w:szCs w:val="24"/>
        </w:rPr>
        <w:t>PZT</w:t>
      </w:r>
      <w:r>
        <w:rPr>
          <w:rFonts w:hint="eastAsia" w:ascii="Times New Roman" w:hAnsi="Times New Roman" w:cs="Times New Roman"/>
          <w:sz w:val="24"/>
          <w:szCs w:val="24"/>
        </w:rPr>
        <w:t>，驱动电压固定为1</w:t>
      </w:r>
      <w:r>
        <w:rPr>
          <w:rFonts w:ascii="Times New Roman" w:hAnsi="Times New Roman" w:cs="Times New Roman"/>
          <w:sz w:val="24"/>
          <w:szCs w:val="24"/>
        </w:rPr>
        <w:t xml:space="preserve">0 </w:t>
      </w:r>
      <w:r>
        <w:rPr>
          <w:rFonts w:hint="eastAsia" w:ascii="Times New Roman" w:hAnsi="Times New Roman" w:cs="Times New Roman"/>
          <w:sz w:val="24"/>
          <w:szCs w:val="24"/>
        </w:rPr>
        <w:t>V，通过不断改变驱动信号的频率观察自混合信号的变化规律，将PZT驱动频率分别设置为1</w:t>
      </w:r>
      <w:r>
        <w:rPr>
          <w:rFonts w:ascii="Times New Roman" w:hAnsi="Times New Roman" w:cs="Times New Roman"/>
          <w:sz w:val="24"/>
          <w:szCs w:val="24"/>
        </w:rPr>
        <w:t xml:space="preserve">00 </w:t>
      </w:r>
      <w:r>
        <w:rPr>
          <w:rFonts w:hint="eastAsia" w:ascii="Times New Roman" w:hAnsi="Times New Roman" w:cs="Times New Roman"/>
          <w:sz w:val="24"/>
          <w:szCs w:val="24"/>
        </w:rPr>
        <w:t>Hz、2</w:t>
      </w:r>
      <w:r>
        <w:rPr>
          <w:rFonts w:ascii="Times New Roman" w:hAnsi="Times New Roman" w:cs="Times New Roman"/>
          <w:sz w:val="24"/>
          <w:szCs w:val="24"/>
        </w:rPr>
        <w:t xml:space="preserve">00 </w:t>
      </w:r>
      <w:r>
        <w:rPr>
          <w:rFonts w:hint="eastAsia" w:ascii="Times New Roman" w:hAnsi="Times New Roman" w:cs="Times New Roman"/>
          <w:sz w:val="24"/>
          <w:szCs w:val="24"/>
        </w:rPr>
        <w:t>Hz和3</w:t>
      </w:r>
      <w:r>
        <w:rPr>
          <w:rFonts w:ascii="Times New Roman" w:hAnsi="Times New Roman" w:cs="Times New Roman"/>
          <w:sz w:val="24"/>
          <w:szCs w:val="24"/>
        </w:rPr>
        <w:t xml:space="preserve">00 </w:t>
      </w:r>
      <w:r>
        <w:rPr>
          <w:rFonts w:hint="eastAsia" w:ascii="Times New Roman" w:hAnsi="Times New Roman" w:cs="Times New Roman"/>
          <w:sz w:val="24"/>
          <w:szCs w:val="24"/>
        </w:rPr>
        <w:t>Hz，此时获得的自混合信号如图2-</w:t>
      </w:r>
      <w:r>
        <w:rPr>
          <w:rFonts w:ascii="Times New Roman" w:hAnsi="Times New Roman" w:cs="Times New Roman"/>
          <w:sz w:val="24"/>
          <w:szCs w:val="24"/>
        </w:rPr>
        <w:t>11</w:t>
      </w:r>
      <w:r>
        <w:rPr>
          <w:rFonts w:hint="eastAsia" w:ascii="Times New Roman" w:hAnsi="Times New Roman" w:cs="Times New Roman"/>
          <w:sz w:val="24"/>
          <w:szCs w:val="24"/>
        </w:rPr>
        <w:t>中的(</w:t>
      </w:r>
      <w:r>
        <w:rPr>
          <w:rFonts w:ascii="Times New Roman" w:hAnsi="Times New Roman" w:cs="Times New Roman"/>
          <w:sz w:val="24"/>
          <w:szCs w:val="24"/>
        </w:rPr>
        <w:t>a)</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所示。从图中可以看出，当驱动频率不断增大时，一个周期内的自混合条纹数量没有发生改变，但相邻的两个翻转点间的时间间隔减小，即信号周期变短，条纹变得更加密集。</w:t>
      </w:r>
      <w:r>
        <w:rPr>
          <w:rFonts w:hint="eastAsia" w:ascii="Times New Roman" w:hAnsi="Times New Roman" w:cs="Times New Roman"/>
          <w:sz w:val="24"/>
          <w:szCs w:val="24"/>
          <w:highlight w:val="yellow"/>
          <w:rPrChange w:id="43" w:author="admin" w:date="2021-05-12T22:54:00Z">
            <w:rPr>
              <w:rFonts w:hint="eastAsia" w:ascii="Times New Roman" w:hAnsi="Times New Roman" w:cs="Times New Roman"/>
              <w:sz w:val="24"/>
              <w:szCs w:val="24"/>
            </w:rPr>
          </w:rPrChange>
        </w:rPr>
        <w:t>由此可知，自混合信号中的条纹数量与外部目标物的振动频率大小无关，振动频率只会影响条纹的疏密程度。</w:t>
      </w:r>
      <w:r>
        <w:rPr>
          <w:rFonts w:hint="eastAsia" w:ascii="Times New Roman" w:hAnsi="Times New Roman" w:cs="Times New Roman"/>
          <w:sz w:val="24"/>
          <w:szCs w:val="24"/>
        </w:rPr>
        <w:t>这进一步证实了理论模型的有效性以及仿真分析结果的正确性。</w:t>
      </w:r>
    </w:p>
    <w:p>
      <w:pPr>
        <w:keepNext/>
        <w:spacing w:before="156" w:beforeLines="50" w:line="360" w:lineRule="auto"/>
        <w:jc w:val="center"/>
        <w:rPr>
          <w:rFonts w:ascii="Times New Roman" w:hAnsi="Times New Roman" w:cs="Times New Roman"/>
        </w:rPr>
      </w:pPr>
      <w:r>
        <w:rPr>
          <w:rFonts w:hint="eastAsia" w:ascii="Times New Roman" w:hAnsi="Times New Roman" w:cs="Times New Roman"/>
        </w:rPr>
        <w:drawing>
          <wp:inline distT="0" distB="0" distL="0" distR="0">
            <wp:extent cx="5057775" cy="43332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69">
                      <a:extLst>
                        <a:ext uri="{28A0092B-C50C-407E-A947-70E740481C1C}">
                          <a14:useLocalDpi xmlns:a14="http://schemas.microsoft.com/office/drawing/2010/main" val="0"/>
                        </a:ext>
                      </a:extLst>
                    </a:blip>
                    <a:srcRect l="4195" t="4886" r="4551" b="9882"/>
                    <a:stretch>
                      <a:fillRect/>
                    </a:stretch>
                  </pic:blipFill>
                  <pic:spPr>
                    <a:xfrm>
                      <a:off x="0" y="0"/>
                      <a:ext cx="5058703" cy="4334509"/>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图 2 - 11 不同</w:t>
      </w:r>
      <w:r>
        <w:rPr>
          <w:rFonts w:hint="eastAsia" w:ascii="Times New Roman" w:hAnsi="Times New Roman" w:cs="Times New Roman" w:eastAsiaTheme="minorEastAsia"/>
          <w:b/>
          <w:sz w:val="24"/>
          <w:szCs w:val="24"/>
        </w:rPr>
        <w:t>驱动频率下的SMI</w:t>
      </w:r>
      <w:r>
        <w:rPr>
          <w:rFonts w:ascii="Times New Roman" w:hAnsi="Times New Roman" w:cs="Times New Roman" w:eastAsiaTheme="minorEastAsia"/>
          <w:b/>
          <w:sz w:val="24"/>
          <w:szCs w:val="24"/>
        </w:rPr>
        <w:t>信号</w:t>
      </w:r>
      <w:r>
        <w:rPr>
          <w:rFonts w:hint="eastAsia" w:ascii="Times New Roman" w:hAnsi="Times New Roman" w:cs="Times New Roman" w:eastAsiaTheme="minorEastAsia"/>
          <w:b/>
          <w:sz w:val="24"/>
          <w:szCs w:val="24"/>
        </w:rPr>
        <w:t xml:space="preserve">实验图 </w:t>
      </w:r>
    </w:p>
    <w:p>
      <w:pPr>
        <w:pStyle w:val="3"/>
        <w:spacing w:after="156" w:afterLines="5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 xml:space="preserve">a) </w:t>
      </w:r>
      <w:r>
        <w:rPr>
          <w:rFonts w:hint="eastAsia" w:ascii="Times New Roman" w:hAnsi="Times New Roman" w:cs="Times New Roman" w:eastAsiaTheme="minorEastAsia"/>
          <w:b/>
          <w:sz w:val="24"/>
          <w:szCs w:val="24"/>
        </w:rPr>
        <w:t>f</w:t>
      </w:r>
      <w:r>
        <w:rPr>
          <w:rFonts w:ascii="Times New Roman" w:hAnsi="Times New Roman" w:cs="Times New Roman" w:eastAsiaTheme="minorEastAsia"/>
          <w:b/>
          <w:sz w:val="24"/>
          <w:szCs w:val="24"/>
        </w:rPr>
        <w:t>=100</w:t>
      </w:r>
      <w:r>
        <w:rPr>
          <w:rFonts w:hint="eastAsia" w:ascii="Times New Roman" w:hAnsi="Times New Roman" w:cs="Times New Roman" w:eastAsiaTheme="minorEastAsia"/>
          <w:b/>
          <w:sz w:val="24"/>
          <w:szCs w:val="24"/>
        </w:rPr>
        <w:t>Hz</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b)</w:t>
      </w:r>
      <w:r>
        <w:rPr>
          <w:rFonts w:hint="eastAsia" w:ascii="Times New Roman" w:hAnsi="Times New Roman" w:cs="Times New Roman" w:eastAsiaTheme="minorEastAsia"/>
          <w:b/>
          <w:sz w:val="24"/>
          <w:szCs w:val="24"/>
        </w:rPr>
        <w:t>f=</w:t>
      </w:r>
      <w:r>
        <w:rPr>
          <w:rFonts w:ascii="Times New Roman" w:hAnsi="Times New Roman" w:cs="Times New Roman" w:eastAsiaTheme="minorEastAsia"/>
          <w:b/>
          <w:sz w:val="24"/>
          <w:szCs w:val="24"/>
        </w:rPr>
        <w:t>200</w:t>
      </w:r>
      <w:r>
        <w:rPr>
          <w:rFonts w:hint="eastAsia" w:ascii="Times New Roman" w:hAnsi="Times New Roman" w:cs="Times New Roman" w:eastAsiaTheme="minorEastAsia"/>
          <w:b/>
          <w:sz w:val="24"/>
          <w:szCs w:val="24"/>
        </w:rPr>
        <w:t>Hz</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c)</w:t>
      </w:r>
      <w:r>
        <w:rPr>
          <w:rFonts w:hint="eastAsia" w:ascii="Times New Roman" w:hAnsi="Times New Roman" w:cs="Times New Roman" w:eastAsiaTheme="minorEastAsia"/>
          <w:b/>
          <w:sz w:val="24"/>
          <w:szCs w:val="24"/>
        </w:rPr>
        <w:t>f=</w:t>
      </w:r>
      <w:r>
        <w:rPr>
          <w:rFonts w:ascii="Times New Roman" w:hAnsi="Times New Roman" w:cs="Times New Roman" w:eastAsiaTheme="minorEastAsia"/>
          <w:b/>
          <w:sz w:val="24"/>
          <w:szCs w:val="24"/>
        </w:rPr>
        <w:t>300</w:t>
      </w:r>
      <w:r>
        <w:rPr>
          <w:rFonts w:hint="eastAsia" w:ascii="Times New Roman" w:hAnsi="Times New Roman" w:cs="Times New Roman" w:eastAsiaTheme="minorEastAsia"/>
          <w:b/>
          <w:sz w:val="24"/>
          <w:szCs w:val="24"/>
        </w:rPr>
        <w:t>Hz</w:t>
      </w:r>
    </w:p>
    <w:p>
      <w:pPr>
        <w:spacing w:line="360" w:lineRule="auto"/>
        <w:ind w:firstLine="480" w:firstLineChars="200"/>
        <w:rPr>
          <w:rFonts w:ascii="Times New Roman" w:hAnsi="Times New Roman" w:cs="Times New Roman"/>
          <w:sz w:val="24"/>
          <w:szCs w:val="24"/>
        </w:rPr>
      </w:pPr>
      <w:r>
        <w:rPr>
          <w:rFonts w:hint="eastAsia"/>
          <w:sz w:val="24"/>
          <w:szCs w:val="24"/>
        </w:rPr>
        <w:t>通过调节</w:t>
      </w:r>
      <w:r>
        <w:rPr>
          <w:rFonts w:ascii="Times New Roman" w:hAnsi="Times New Roman" w:cs="Times New Roman"/>
          <w:sz w:val="24"/>
          <w:szCs w:val="24"/>
        </w:rPr>
        <w:t>PZT</w:t>
      </w:r>
      <w:r>
        <w:rPr>
          <w:rFonts w:hint="eastAsia" w:ascii="Times New Roman" w:hAnsi="Times New Roman" w:cs="Times New Roman"/>
          <w:sz w:val="24"/>
          <w:szCs w:val="24"/>
        </w:rPr>
        <w:t>固定支架上的微调旋钮控制耦合至谐振腔的激光量，从而达到改变光反馈强度</w:t>
      </w:r>
      <w:r>
        <w:rPr>
          <w:rFonts w:hint="eastAsia" w:ascii="Times New Roman" w:hAnsi="Times New Roman" w:cs="Times New Roman"/>
          <w:i/>
          <w:sz w:val="24"/>
          <w:szCs w:val="24"/>
        </w:rPr>
        <w:t>C</w:t>
      </w:r>
      <w:r>
        <w:rPr>
          <w:rFonts w:hint="eastAsia" w:ascii="Times New Roman" w:hAnsi="Times New Roman" w:cs="Times New Roman"/>
          <w:sz w:val="24"/>
          <w:szCs w:val="24"/>
        </w:rPr>
        <w:t>的目的，实验中获得了不同</w:t>
      </w:r>
      <w:r>
        <w:rPr>
          <w:rFonts w:hint="eastAsia" w:ascii="Times New Roman" w:hAnsi="Times New Roman" w:cs="Times New Roman"/>
          <w:i/>
          <w:sz w:val="24"/>
          <w:szCs w:val="24"/>
        </w:rPr>
        <w:t>C</w:t>
      </w:r>
      <w:r>
        <w:rPr>
          <w:rFonts w:hint="eastAsia" w:ascii="Times New Roman" w:hAnsi="Times New Roman" w:cs="Times New Roman"/>
          <w:sz w:val="24"/>
          <w:szCs w:val="24"/>
        </w:rPr>
        <w:t>值下的自混合信号，波形如图2-</w:t>
      </w:r>
      <w:r>
        <w:rPr>
          <w:rFonts w:ascii="Times New Roman" w:hAnsi="Times New Roman" w:cs="Times New Roman"/>
          <w:sz w:val="24"/>
          <w:szCs w:val="24"/>
        </w:rPr>
        <w:t>12</w:t>
      </w:r>
      <w:r>
        <w:rPr>
          <w:rFonts w:hint="eastAsia" w:ascii="Times New Roman" w:hAnsi="Times New Roman" w:cs="Times New Roman"/>
          <w:sz w:val="24"/>
          <w:szCs w:val="24"/>
        </w:rPr>
        <w:t>所示。</w:t>
      </w:r>
      <w:r>
        <w:rPr>
          <w:rFonts w:ascii="Times New Roman" w:hAnsi="Times New Roman" w:cs="Times New Roman"/>
          <w:sz w:val="24"/>
          <w:szCs w:val="24"/>
        </w:rPr>
        <w:t>PZT</w:t>
      </w:r>
      <w:r>
        <w:rPr>
          <w:rFonts w:hint="eastAsia" w:ascii="Times New Roman" w:hAnsi="Times New Roman" w:cs="Times New Roman"/>
          <w:sz w:val="24"/>
          <w:szCs w:val="24"/>
        </w:rPr>
        <w:t>的驱动电压与驱动频率分别为1</w:t>
      </w:r>
      <w:r>
        <w:rPr>
          <w:rFonts w:ascii="Times New Roman" w:hAnsi="Times New Roman" w:cs="Times New Roman"/>
          <w:sz w:val="24"/>
          <w:szCs w:val="24"/>
        </w:rPr>
        <w:t xml:space="preserve">5 </w:t>
      </w:r>
      <w:r>
        <w:rPr>
          <w:rFonts w:hint="eastAsia" w:ascii="Times New Roman" w:hAnsi="Times New Roman" w:cs="Times New Roman"/>
          <w:sz w:val="24"/>
          <w:szCs w:val="24"/>
        </w:rPr>
        <w:t>V，7</w:t>
      </w:r>
      <w:r>
        <w:rPr>
          <w:rFonts w:ascii="Times New Roman" w:hAnsi="Times New Roman" w:cs="Times New Roman"/>
          <w:sz w:val="24"/>
          <w:szCs w:val="24"/>
        </w:rPr>
        <w:t xml:space="preserve">5 </w:t>
      </w:r>
      <w:r>
        <w:rPr>
          <w:rFonts w:hint="eastAsia" w:ascii="Times New Roman" w:hAnsi="Times New Roman" w:cs="Times New Roman"/>
          <w:sz w:val="24"/>
          <w:szCs w:val="24"/>
        </w:rPr>
        <w:t>Hz。在图</w:t>
      </w:r>
      <w:r>
        <w:rPr>
          <w:rFonts w:ascii="Times New Roman" w:hAnsi="Times New Roman" w:cs="Times New Roman"/>
          <w:sz w:val="24"/>
          <w:szCs w:val="24"/>
        </w:rPr>
        <w:t>2</w:t>
      </w:r>
      <w:r>
        <w:rPr>
          <w:rFonts w:hint="eastAsia" w:ascii="Times New Roman" w:hAnsi="Times New Roman" w:cs="Times New Roman"/>
          <w:sz w:val="24"/>
          <w:szCs w:val="24"/>
        </w:rPr>
        <w:t>-</w:t>
      </w:r>
      <w:r>
        <w:rPr>
          <w:rFonts w:ascii="Times New Roman" w:hAnsi="Times New Roman" w:cs="Times New Roman"/>
          <w:sz w:val="24"/>
          <w:szCs w:val="24"/>
        </w:rPr>
        <w:t>12</w:t>
      </w:r>
      <w:r>
        <w:rPr>
          <w:rFonts w:hint="eastAsia" w:ascii="Times New Roman" w:hAnsi="Times New Roman" w:cs="Times New Roman"/>
          <w:sz w:val="24"/>
          <w:szCs w:val="24"/>
        </w:rPr>
        <w:t>中，(a)为</w:t>
      </w:r>
      <w:r>
        <w:rPr>
          <w:rFonts w:hint="eastAsia" w:ascii="Times New Roman" w:hAnsi="Times New Roman" w:cs="Times New Roman"/>
          <w:i/>
          <w:sz w:val="24"/>
          <w:szCs w:val="24"/>
        </w:rPr>
        <w:t>C</w:t>
      </w:r>
      <w:r>
        <w:rPr>
          <w:rFonts w:hint="eastAsia" w:ascii="Times New Roman" w:hAnsi="Times New Roman" w:cs="Times New Roman"/>
          <w:sz w:val="24"/>
          <w:szCs w:val="24"/>
        </w:rPr>
        <w:t>略大于1，即系统处于适度反馈状态下的</w:t>
      </w:r>
      <w:r>
        <w:rPr>
          <w:rFonts w:ascii="Times New Roman" w:hAnsi="Times New Roman" w:cs="Times New Roman"/>
          <w:sz w:val="24"/>
          <w:szCs w:val="24"/>
        </w:rPr>
        <w:t>SMI</w:t>
      </w:r>
      <w:r>
        <w:rPr>
          <w:rFonts w:hint="eastAsia" w:ascii="Times New Roman" w:hAnsi="Times New Roman" w:cs="Times New Roman"/>
          <w:sz w:val="24"/>
          <w:szCs w:val="24"/>
        </w:rPr>
        <w:t>信号，信号呈类锯齿波形，条纹具有明显的倾斜方向；(b)为</w:t>
      </w:r>
      <w:r>
        <w:rPr>
          <w:rFonts w:hint="eastAsia" w:ascii="Times New Roman" w:hAnsi="Times New Roman" w:cs="Times New Roman"/>
          <w:i/>
          <w:sz w:val="24"/>
          <w:szCs w:val="24"/>
        </w:rPr>
        <w:t>C</w:t>
      </w:r>
      <w:r>
        <w:rPr>
          <w:rFonts w:hint="eastAsia" w:ascii="Times New Roman" w:hAnsi="Times New Roman" w:cs="Times New Roman"/>
          <w:sz w:val="24"/>
          <w:szCs w:val="24"/>
        </w:rPr>
        <w:t>更大情况下的</w:t>
      </w:r>
      <w:r>
        <w:rPr>
          <w:rFonts w:ascii="Times New Roman" w:hAnsi="Times New Roman" w:cs="Times New Roman"/>
          <w:sz w:val="24"/>
          <w:szCs w:val="24"/>
        </w:rPr>
        <w:t>SMI</w:t>
      </w:r>
      <w:r>
        <w:rPr>
          <w:rFonts w:hint="eastAsia" w:ascii="Times New Roman" w:hAnsi="Times New Roman" w:cs="Times New Roman"/>
          <w:sz w:val="24"/>
          <w:szCs w:val="24"/>
        </w:rPr>
        <w:t>信号，其条纹倾斜程度增大得更加明显，且出现了条纹上下分离的现象。</w:t>
      </w:r>
    </w:p>
    <w:p>
      <w:pPr>
        <w:keepNext/>
        <w:spacing w:line="360" w:lineRule="auto"/>
        <w:jc w:val="center"/>
        <w:rPr>
          <w:rFonts w:ascii="Times New Roman" w:hAnsi="Times New Roman" w:cs="Times New Roman"/>
        </w:rPr>
      </w:pPr>
      <w:r>
        <w:rPr>
          <w:rFonts w:hint="eastAsia" w:ascii="Times New Roman" w:hAnsi="Times New Roman" w:cs="Times New Roman"/>
        </w:rPr>
        <w:drawing>
          <wp:inline distT="0" distB="0" distL="0" distR="0">
            <wp:extent cx="4941570" cy="31711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70">
                      <a:extLst>
                        <a:ext uri="{28A0092B-C50C-407E-A947-70E740481C1C}">
                          <a14:useLocalDpi xmlns:a14="http://schemas.microsoft.com/office/drawing/2010/main" val="0"/>
                        </a:ext>
                      </a:extLst>
                    </a:blip>
                    <a:srcRect l="5816" t="3008" r="5032" b="11058"/>
                    <a:stretch>
                      <a:fillRect/>
                    </a:stretch>
                  </pic:blipFill>
                  <pic:spPr>
                    <a:xfrm>
                      <a:off x="0" y="0"/>
                      <a:ext cx="4942210" cy="3171672"/>
                    </a:xfrm>
                    <a:prstGeom prst="rect">
                      <a:avLst/>
                    </a:prstGeom>
                    <a:noFill/>
                    <a:ln>
                      <a:noFill/>
                    </a:ln>
                  </pic:spPr>
                </pic:pic>
              </a:graphicData>
            </a:graphic>
          </wp:inline>
        </w:drawing>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图2 - 12 </w:t>
      </w:r>
      <w:r>
        <w:rPr>
          <w:rFonts w:hint="eastAsia" w:ascii="Times New Roman" w:hAnsi="Times New Roman" w:cs="Times New Roman" w:eastAsiaTheme="minorEastAsia"/>
          <w:b/>
          <w:sz w:val="24"/>
          <w:szCs w:val="24"/>
        </w:rPr>
        <w:t>不同光反馈强度下的SMI信号实验图</w:t>
      </w:r>
    </w:p>
    <w:p>
      <w:pPr>
        <w:pStyle w:val="13"/>
      </w:pPr>
      <w:bookmarkStart w:id="146" w:name="_Toc70084395"/>
      <w:bookmarkStart w:id="147" w:name="_Toc69564493"/>
      <w:bookmarkStart w:id="148" w:name="_Toc69843229"/>
      <w:bookmarkStart w:id="149" w:name="_Toc69843268"/>
      <w:bookmarkStart w:id="150" w:name="_Toc4442438"/>
      <w:bookmarkStart w:id="151" w:name="_Toc37183288"/>
      <w:bookmarkStart w:id="152" w:name="_Toc70085209"/>
      <w:r>
        <w:rPr>
          <w:rFonts w:ascii="Times New Roman" w:hAnsi="Times New Roman" w:cs="Times New Roman"/>
        </w:rPr>
        <w:t xml:space="preserve">2.4 </w:t>
      </w:r>
      <w:r>
        <w:t>本章小结</w:t>
      </w:r>
      <w:bookmarkEnd w:id="146"/>
      <w:bookmarkEnd w:id="147"/>
      <w:bookmarkEnd w:id="148"/>
      <w:bookmarkEnd w:id="149"/>
      <w:bookmarkEnd w:id="150"/>
      <w:bookmarkEnd w:id="151"/>
      <w:bookmarkEnd w:id="152"/>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本章首先基于三镜腔模型，分析了激光在自混合干涉系统中的传输情况，对自混合干涉理论进行了详细推导，求解出了系统的相位方程及功率方程，由此建立了相应的数学模型。随后在此基础上，利用</w:t>
      </w:r>
      <w:r>
        <w:rPr>
          <w:rFonts w:ascii="Times New Roman" w:hAnsi="Times New Roman" w:cs="Times New Roman"/>
          <w:sz w:val="24"/>
          <w:szCs w:val="24"/>
        </w:rPr>
        <w:t>MATLAB</w:t>
      </w:r>
      <w:r>
        <w:rPr>
          <w:rFonts w:hint="eastAsia" w:ascii="Times New Roman" w:hAnsi="Times New Roman" w:cs="Times New Roman"/>
          <w:sz w:val="24"/>
          <w:szCs w:val="24"/>
        </w:rPr>
        <w:t>对数学模型中的参数进行模拟仿真，分析并总结了光反馈强度</w:t>
      </w:r>
      <w:r>
        <w:rPr>
          <w:rFonts w:hint="eastAsia" w:ascii="Times New Roman" w:hAnsi="Times New Roman" w:cs="Times New Roman"/>
          <w:i/>
          <w:sz w:val="24"/>
          <w:szCs w:val="24"/>
        </w:rPr>
        <w:t>C</w:t>
      </w:r>
      <w:r>
        <w:rPr>
          <w:rFonts w:hint="eastAsia" w:ascii="Times New Roman" w:hAnsi="Times New Roman" w:cs="Times New Roman"/>
          <w:sz w:val="24"/>
          <w:szCs w:val="24"/>
        </w:rPr>
        <w:t>、线宽展宽因子</w:t>
      </w:r>
      <w:r>
        <w:rPr>
          <w:rFonts w:ascii="Times New Roman" w:hAnsi="Times New Roman" w:cs="Times New Roman"/>
          <w:i/>
          <w:sz w:val="24"/>
          <w:szCs w:val="24"/>
        </w:rPr>
        <w:t>α</w:t>
      </w:r>
      <w:r>
        <w:rPr>
          <w:rFonts w:hint="eastAsia" w:ascii="Times New Roman" w:hAnsi="Times New Roman" w:cs="Times New Roman"/>
          <w:sz w:val="24"/>
          <w:szCs w:val="24"/>
        </w:rPr>
        <w:t>、外部振动目标物的振幅A及振动频率f不同时对自混合干涉信号产生的影响。最后，在半导体激光自混合干涉效应的理论基础上，设计并搭建了激光传感实验测量系统，以PZT为测量目标物进行了相关实验研究，并得到了与理论仿真结果相一致的结论，为后续的实验研究打下了坚实基础。</w:t>
      </w:r>
    </w:p>
    <w:p>
      <w:pPr>
        <w:spacing w:line="360" w:lineRule="auto"/>
        <w:ind w:firstLine="480" w:firstLineChars="200"/>
        <w:rPr>
          <w:rFonts w:ascii="Times New Roman" w:hAnsi="Times New Roman" w:cs="Times New Roman"/>
          <w:sz w:val="24"/>
          <w:szCs w:val="24"/>
        </w:rPr>
      </w:pPr>
    </w:p>
    <w:p>
      <w:pPr>
        <w:spacing w:line="360" w:lineRule="auto"/>
        <w:ind w:firstLine="480" w:firstLineChars="200"/>
        <w:rPr>
          <w:rFonts w:ascii="Times New Roman" w:hAnsi="Times New Roman" w:cs="Times New Roman"/>
          <w:sz w:val="24"/>
          <w:szCs w:val="24"/>
        </w:rPr>
      </w:pPr>
    </w:p>
    <w:p>
      <w:pPr>
        <w:spacing w:line="360" w:lineRule="auto"/>
        <w:ind w:firstLine="480" w:firstLineChars="200"/>
        <w:rPr>
          <w:rFonts w:ascii="Times New Roman" w:hAnsi="Times New Roman" w:cs="Times New Roman"/>
          <w:sz w:val="24"/>
          <w:szCs w:val="24"/>
        </w:rPr>
      </w:pPr>
    </w:p>
    <w:p>
      <w:pPr>
        <w:spacing w:line="360" w:lineRule="auto"/>
        <w:ind w:firstLine="480" w:firstLineChars="200"/>
        <w:rPr>
          <w:rFonts w:ascii="Times New Roman" w:hAnsi="Times New Roman" w:cs="Times New Roman"/>
          <w:sz w:val="24"/>
          <w:szCs w:val="24"/>
        </w:rPr>
      </w:pPr>
    </w:p>
    <w:p>
      <w:pPr>
        <w:spacing w:line="360" w:lineRule="auto"/>
        <w:ind w:firstLine="480" w:firstLineChars="200"/>
        <w:rPr>
          <w:rFonts w:ascii="Times New Roman" w:hAnsi="Times New Roman" w:cs="Times New Roman"/>
          <w:sz w:val="24"/>
          <w:szCs w:val="24"/>
        </w:rPr>
      </w:pPr>
    </w:p>
    <w:p>
      <w:pPr>
        <w:widowControl/>
        <w:jc w:val="left"/>
        <w:rPr>
          <w:rFonts w:ascii="Times New Roman" w:hAnsi="Times New Roman" w:cs="Times New Roman"/>
          <w:sz w:val="24"/>
          <w:szCs w:val="24"/>
        </w:rPr>
      </w:pPr>
      <w:bookmarkStart w:id="153" w:name="_Toc37183289"/>
    </w:p>
    <w:p>
      <w:pPr>
        <w:widowControl/>
        <w:jc w:val="left"/>
        <w:rPr>
          <w:rFonts w:ascii="Times New Roman" w:hAnsi="Times New Roman" w:cs="Times New Roman"/>
          <w:sz w:val="24"/>
          <w:szCs w:val="24"/>
        </w:rPr>
      </w:pPr>
    </w:p>
    <w:p>
      <w:pPr>
        <w:widowControl/>
        <w:jc w:val="left"/>
        <w:rPr>
          <w:rFonts w:ascii="Times New Roman" w:hAnsi="Times New Roman" w:cs="Times New Roman"/>
          <w:sz w:val="24"/>
          <w:szCs w:val="24"/>
        </w:rPr>
      </w:pPr>
    </w:p>
    <w:p>
      <w:pPr>
        <w:widowControl/>
        <w:jc w:val="left"/>
        <w:rPr>
          <w:rFonts w:ascii="Times New Roman" w:hAnsi="Times New Roman" w:cs="Times New Roman"/>
          <w:sz w:val="24"/>
          <w:szCs w:val="24"/>
        </w:rPr>
      </w:pPr>
    </w:p>
    <w:p>
      <w:pPr>
        <w:widowControl/>
        <w:jc w:val="left"/>
        <w:rPr>
          <w:rFonts w:ascii="Times New Roman" w:hAnsi="Times New Roman" w:cs="Times New Roman"/>
          <w:sz w:val="24"/>
          <w:szCs w:val="24"/>
        </w:rPr>
      </w:pPr>
    </w:p>
    <w:p>
      <w:pPr>
        <w:widowControl/>
        <w:jc w:val="left"/>
        <w:rPr>
          <w:rFonts w:ascii="Times New Roman" w:hAnsi="Times New Roman" w:cs="Times New Roman"/>
          <w:sz w:val="24"/>
          <w:szCs w:val="24"/>
        </w:rPr>
        <w:sectPr>
          <w:headerReference r:id="rId14" w:type="default"/>
          <w:type w:val="continuous"/>
          <w:pgSz w:w="11906" w:h="16838"/>
          <w:pgMar w:top="1440" w:right="1588" w:bottom="1440" w:left="1588" w:header="851" w:footer="992" w:gutter="0"/>
          <w:cols w:space="425" w:num="1"/>
          <w:docGrid w:type="lines" w:linePitch="312" w:charSpace="0"/>
        </w:sectPr>
      </w:pPr>
    </w:p>
    <w:p>
      <w:pPr>
        <w:widowControl/>
        <w:jc w:val="left"/>
        <w:rPr>
          <w:rFonts w:ascii="Times New Roman" w:hAnsi="Times New Roman" w:eastAsia="黑体" w:cs="Times New Roman"/>
          <w:b/>
          <w:bCs/>
          <w:sz w:val="30"/>
          <w:szCs w:val="30"/>
        </w:rPr>
      </w:pPr>
      <w:r>
        <w:rPr>
          <w:rFonts w:ascii="Times New Roman" w:hAnsi="Times New Roman" w:eastAsia="黑体" w:cs="Times New Roman"/>
          <w:sz w:val="30"/>
          <w:szCs w:val="30"/>
        </w:rPr>
        <w:br w:type="page"/>
      </w:r>
    </w:p>
    <w:p>
      <w:pPr>
        <w:pStyle w:val="15"/>
      </w:pPr>
      <w:bookmarkStart w:id="154" w:name="_Toc70084396"/>
      <w:bookmarkStart w:id="155" w:name="_Toc70085210"/>
      <w:bookmarkStart w:id="156" w:name="_Toc69843269"/>
      <w:bookmarkStart w:id="157" w:name="_Toc69564494"/>
      <w:bookmarkStart w:id="158" w:name="_Toc69843230"/>
      <w:r>
        <w:t xml:space="preserve">第三章 </w:t>
      </w:r>
      <w:r>
        <w:rPr>
          <w:rFonts w:hint="eastAsia"/>
        </w:rPr>
        <w:t>基于透射式相位调制的自混合干涉测量</w:t>
      </w:r>
      <w:bookmarkEnd w:id="153"/>
      <w:bookmarkEnd w:id="154"/>
      <w:bookmarkEnd w:id="155"/>
      <w:bookmarkEnd w:id="156"/>
      <w:bookmarkEnd w:id="157"/>
      <w:bookmarkEnd w:id="158"/>
    </w:p>
    <w:p>
      <w:pPr>
        <w:pStyle w:val="13"/>
      </w:pPr>
      <w:bookmarkStart w:id="159" w:name="_Toc37183290"/>
      <w:bookmarkStart w:id="160" w:name="_Toc69843231"/>
      <w:bookmarkStart w:id="161" w:name="_Toc70085211"/>
      <w:bookmarkStart w:id="162" w:name="_Toc69843270"/>
      <w:bookmarkStart w:id="163" w:name="_Toc69564495"/>
      <w:bookmarkStart w:id="164" w:name="_Toc70084397"/>
      <w:r>
        <w:rPr>
          <w:rFonts w:ascii="Times New Roman" w:hAnsi="Times New Roman" w:cs="Times New Roman"/>
        </w:rPr>
        <w:t xml:space="preserve">3.1 </w:t>
      </w:r>
      <w:bookmarkEnd w:id="159"/>
      <w:r>
        <w:rPr>
          <w:rFonts w:hint="eastAsia"/>
        </w:rPr>
        <w:t>研究背景</w:t>
      </w:r>
      <w:bookmarkEnd w:id="160"/>
      <w:bookmarkEnd w:id="161"/>
      <w:bookmarkEnd w:id="162"/>
      <w:bookmarkEnd w:id="163"/>
      <w:bookmarkEnd w:id="164"/>
    </w:p>
    <w:p>
      <w:pPr>
        <w:pStyle w:val="52"/>
        <w:ind w:firstLine="480"/>
      </w:pPr>
      <w:r>
        <w:rPr>
          <w:rFonts w:hint="eastAsia"/>
        </w:rPr>
        <w:t>激光自混合干涉（SMI）技术是一种新兴的非接触式测量技术，因其固有的简单性、紧密性和自对准性等特点，被广泛应用于众多领域。在自混合干涉测量中，通常使用条纹计数法可以快速地解调出振动物体的振幅。然而其精度仅为</w:t>
      </w:r>
      <w:r>
        <w:t>λ/2</w:t>
      </w:r>
      <w:r>
        <w:rPr>
          <w:rFonts w:hint="eastAsia"/>
        </w:rPr>
        <w:t>，远远不满足高精度测量要求，极大限制了其应用。因此研究学者经过不断研究，基于激光自混合干涉理论，提出了很多提高测量精度的方法，可大致分为以下三类。第一类是通过在系统光路中增加额外的光学器件提高条纹分辨率。2</w:t>
      </w:r>
      <w:r>
        <w:t>013</w:t>
      </w:r>
      <w:r>
        <w:rPr>
          <w:rFonts w:hint="eastAsia"/>
        </w:rPr>
        <w:t>年，Wang</w:t>
      </w:r>
      <w:r>
        <w:fldChar w:fldCharType="begin"/>
      </w:r>
      <w:r>
        <w:instrText xml:space="preserve"> </w:instrText>
      </w:r>
      <w:r>
        <w:rPr>
          <w:rFonts w:hint="eastAsia"/>
        </w:rPr>
        <w:instrText xml:space="preserve">REF _Ref69648472 \r \h</w:instrText>
      </w:r>
      <w:r>
        <w:instrText xml:space="preserve">  \* MERGEFORMAT </w:instrText>
      </w:r>
      <w:r>
        <w:fldChar w:fldCharType="separate"/>
      </w:r>
      <w:r>
        <w:rPr>
          <w:vertAlign w:val="superscript"/>
        </w:rPr>
        <w:t>[25]</w:t>
      </w:r>
      <w:r>
        <w:fldChar w:fldCharType="end"/>
      </w:r>
      <w:r>
        <w:rPr>
          <w:rFonts w:hint="eastAsia"/>
        </w:rPr>
        <w:t>等人在光路中额外添加一个反射镜，使光束能够在外部目标物和反射镜之间进行多次反射，从而使光程倍增，获得很高的条纹精度。实验调节外部反射镜实现了3次反射，获得了</w:t>
      </w:r>
      <w:r>
        <w:t>λ/6</w:t>
      </w:r>
      <w:r>
        <w:rPr>
          <w:rFonts w:hint="eastAsia"/>
        </w:rPr>
        <w:t>的条纹精度。基于上述提出的多次反射技术，2</w:t>
      </w:r>
      <w:r>
        <w:t>015</w:t>
      </w:r>
      <w:r>
        <w:rPr>
          <w:rFonts w:hint="eastAsia"/>
        </w:rPr>
        <w:t>年，Zeng等人</w:t>
      </w:r>
      <w:r>
        <w:fldChar w:fldCharType="begin"/>
      </w:r>
      <w:r>
        <w:instrText xml:space="preserve"> </w:instrText>
      </w:r>
      <w:r>
        <w:rPr>
          <w:rFonts w:hint="eastAsia"/>
        </w:rPr>
        <w:instrText xml:space="preserve">REF _Ref69649027 \r \h</w:instrText>
      </w:r>
      <w:r>
        <w:instrText xml:space="preserve">  \* MERGEFORMAT </w:instrText>
      </w:r>
      <w:r>
        <w:fldChar w:fldCharType="separate"/>
      </w:r>
      <w:r>
        <w:rPr>
          <w:vertAlign w:val="superscript"/>
        </w:rPr>
        <w:t>[63]</w:t>
      </w:r>
      <w:r>
        <w:fldChar w:fldCharType="end"/>
      </w:r>
      <w:r>
        <w:rPr>
          <w:rFonts w:hint="eastAsia"/>
        </w:rPr>
        <w:t>提出一种基于单次高阶正交极化反馈效应的简单的高精密自混合干涉仪，条纹精度被提高到</w:t>
      </w:r>
      <w:bookmarkStart w:id="165" w:name="OLE_LINK94"/>
      <w:r>
        <w:t>λ/58</w:t>
      </w:r>
      <w:bookmarkEnd w:id="165"/>
      <w:r>
        <w:rPr>
          <w:rFonts w:hint="eastAsia"/>
        </w:rPr>
        <w:t>。但在实际测量中，当反射次数达到29次时，最后几个光点几乎重合，这使得</w:t>
      </w:r>
      <w:ins w:id="44" w:author="admin" w:date="2021-05-12T22:58:00Z">
        <w:r>
          <w:rPr>
            <w:rFonts w:hint="eastAsia"/>
          </w:rPr>
          <w:t>激</w:t>
        </w:r>
      </w:ins>
      <w:r>
        <w:rPr>
          <w:rFonts w:hint="eastAsia"/>
        </w:rPr>
        <w:t>光难以重新耦合至激光腔内。第二类是提出信号处理算法。20</w:t>
      </w:r>
      <w:r>
        <w:t>13</w:t>
      </w:r>
      <w:r>
        <w:rPr>
          <w:rFonts w:hint="eastAsia"/>
        </w:rPr>
        <w:t>年，Huang等人</w:t>
      </w:r>
      <w:r>
        <w:fldChar w:fldCharType="begin"/>
      </w:r>
      <w:r>
        <w:instrText xml:space="preserve"> </w:instrText>
      </w:r>
      <w:r>
        <w:rPr>
          <w:rFonts w:hint="eastAsia"/>
        </w:rPr>
        <w:instrText xml:space="preserve">REF _Ref69649038 \r \h</w:instrText>
      </w:r>
      <w:r>
        <w:instrText xml:space="preserve">  \* MERGEFORMAT </w:instrText>
      </w:r>
      <w:r>
        <w:fldChar w:fldCharType="separate"/>
      </w:r>
      <w:r>
        <w:rPr>
          <w:vertAlign w:val="superscript"/>
        </w:rPr>
        <w:t>[64]</w:t>
      </w:r>
      <w:r>
        <w:fldChar w:fldCharType="end"/>
      </w:r>
      <w:r>
        <w:rPr>
          <w:rFonts w:hint="eastAsia"/>
        </w:rPr>
        <w:t>基于傅里叶变换，提出了主频阶次判定算法，以</w:t>
      </w:r>
      <w:r>
        <w:t>λ/11.94</w:t>
      </w:r>
      <w:r>
        <w:rPr>
          <w:rFonts w:hint="eastAsia"/>
        </w:rPr>
        <w:t>的测量精度简单快速获得外部目标物振幅。2</w:t>
      </w:r>
      <w:r>
        <w:t>017</w:t>
      </w:r>
      <w:r>
        <w:rPr>
          <w:rFonts w:hint="eastAsia"/>
        </w:rPr>
        <w:t>年，</w:t>
      </w:r>
      <w:r>
        <w:t>Wei</w:t>
      </w:r>
      <w:r>
        <w:rPr>
          <w:rFonts w:hint="eastAsia"/>
        </w:rPr>
        <w:t>等人</w:t>
      </w:r>
      <w:r>
        <w:fldChar w:fldCharType="begin"/>
      </w:r>
      <w:r>
        <w:instrText xml:space="preserve"> </w:instrText>
      </w:r>
      <w:r>
        <w:rPr>
          <w:rFonts w:hint="eastAsia"/>
        </w:rPr>
        <w:instrText xml:space="preserve">REF _Ref69649053 \r \h</w:instrText>
      </w:r>
      <w:r>
        <w:instrText xml:space="preserve">  \* MERGEFORMAT </w:instrText>
      </w:r>
      <w:r>
        <w:fldChar w:fldCharType="separate"/>
      </w:r>
      <w:r>
        <w:rPr>
          <w:vertAlign w:val="superscript"/>
        </w:rPr>
        <w:t>[65]</w:t>
      </w:r>
      <w:r>
        <w:fldChar w:fldCharType="end"/>
      </w:r>
      <w:r>
        <w:rPr>
          <w:rFonts w:hint="eastAsia"/>
        </w:rPr>
        <w:t>提出了偶次幂快速算法，该方法在不增加任何光学器件的情况下可使自混合信号条纹倍增，从而使系统获得可扩展的条纹精度。</w:t>
      </w:r>
      <w:r>
        <w:rPr>
          <w:rFonts w:hint="eastAsia"/>
          <w:highlight w:val="yellow"/>
          <w:rPrChange w:id="45" w:author="admin" w:date="2021-05-12T22:59:00Z">
            <w:rPr>
              <w:rFonts w:hint="eastAsia"/>
            </w:rPr>
          </w:rPrChange>
        </w:rPr>
        <w:t>但该算法</w:t>
      </w:r>
      <w:r>
        <w:rPr>
          <w:rFonts w:hint="eastAsia"/>
          <w:highlight w:val="yellow"/>
          <w:rPrChange w:id="46" w:author="admin" w:date="2021-05-12T22:59:00Z">
            <w:rPr>
              <w:rFonts w:hint="eastAsia"/>
            </w:rPr>
          </w:rPrChange>
        </w:rPr>
        <w:t>只能</w:t>
      </w:r>
      <w:r>
        <w:rPr>
          <w:rFonts w:hint="eastAsia"/>
          <w:highlight w:val="yellow"/>
          <w:rPrChange w:id="47" w:author="admin" w:date="2021-05-12T22:59:00Z">
            <w:rPr>
              <w:rFonts w:hint="eastAsia"/>
            </w:rPr>
          </w:rPrChange>
        </w:rPr>
        <w:t>处理</w:t>
      </w:r>
      <w:r>
        <w:rPr>
          <w:rFonts w:hint="eastAsia"/>
          <w:highlight w:val="yellow"/>
          <w:rPrChange w:id="48" w:author="admin" w:date="2021-05-12T22:59:00Z">
            <w:rPr>
              <w:rFonts w:hint="eastAsia"/>
            </w:rPr>
          </w:rPrChange>
        </w:rPr>
        <w:t>振幅大于</w:t>
      </w:r>
      <w:r>
        <w:rPr>
          <w:highlight w:val="yellow"/>
          <w:rPrChange w:id="49" w:author="admin" w:date="2021-05-12T22:59:00Z">
            <w:rPr/>
          </w:rPrChange>
        </w:rPr>
        <w:t>λ/4</w:t>
      </w:r>
      <w:r>
        <w:rPr>
          <w:rFonts w:hint="eastAsia"/>
          <w:highlight w:val="yellow"/>
          <w:rPrChange w:id="50" w:author="admin" w:date="2021-05-12T22:59:00Z">
            <w:rPr>
              <w:rFonts w:hint="eastAsia"/>
            </w:rPr>
          </w:rPrChange>
        </w:rPr>
        <w:t>的情况，即在一个振动周期内的自混合信号至少</w:t>
      </w:r>
      <w:r>
        <w:rPr>
          <w:rFonts w:hint="eastAsia"/>
          <w:highlight w:val="yellow"/>
          <w:rPrChange w:id="51" w:author="admin" w:date="2021-05-12T22:59:00Z">
            <w:rPr>
              <w:rFonts w:hint="eastAsia"/>
            </w:rPr>
          </w:rPrChange>
        </w:rPr>
        <w:t>出现一个完整的条纹，否则算法将失效</w:t>
      </w:r>
      <w:r>
        <w:rPr>
          <w:rFonts w:hint="eastAsia"/>
        </w:rPr>
        <w:t>。第三类是改变光路结构后使用信号处理算法。2006年，Guo等人</w:t>
      </w:r>
      <w:r>
        <w:fldChar w:fldCharType="begin"/>
      </w:r>
      <w:r>
        <w:instrText xml:space="preserve"> </w:instrText>
      </w:r>
      <w:r>
        <w:rPr>
          <w:rFonts w:hint="eastAsia"/>
        </w:rPr>
        <w:instrText xml:space="preserve">REF _Ref69649067 \r \h</w:instrText>
      </w:r>
      <w:r>
        <w:instrText xml:space="preserve">  \* MERGEFORMAT </w:instrText>
      </w:r>
      <w:r>
        <w:fldChar w:fldCharType="separate"/>
      </w:r>
      <w:r>
        <w:rPr>
          <w:vertAlign w:val="superscript"/>
        </w:rPr>
        <w:t>[66]</w:t>
      </w:r>
      <w:r>
        <w:fldChar w:fldCharType="end"/>
      </w:r>
      <w:r>
        <w:rPr>
          <w:rFonts w:hint="eastAsia"/>
        </w:rPr>
        <w:t>在外腔中放置电光调制器（EOM），使用时域载波相移技术，可以准确地恢复目标物的振动位移。然而，当调制频率较高时，三角波信号容易产生失真，造成测量误差，从而限制测量范围。为了更好地解决这一问题，2013年，Xia等人</w:t>
      </w:r>
      <w:r>
        <w:rPr>
          <w:vertAlign w:val="superscript"/>
        </w:rPr>
        <w:fldChar w:fldCharType="begin"/>
      </w:r>
      <w:r>
        <w:rPr>
          <w:vertAlign w:val="superscript"/>
        </w:rPr>
        <w:instrText xml:space="preserve"> </w:instrText>
      </w:r>
      <w:r>
        <w:rPr>
          <w:rFonts w:hint="eastAsia"/>
          <w:vertAlign w:val="superscript"/>
        </w:rPr>
        <w:instrText xml:space="preserve">REF _Ref69649079 \r \h</w:instrText>
      </w:r>
      <w:r>
        <w:rPr>
          <w:vertAlign w:val="superscript"/>
        </w:rPr>
        <w:instrText xml:space="preserve">  \* MERGEFORMAT </w:instrText>
      </w:r>
      <w:r>
        <w:rPr>
          <w:vertAlign w:val="superscript"/>
        </w:rPr>
        <w:fldChar w:fldCharType="separate"/>
      </w:r>
      <w:r>
        <w:rPr>
          <w:vertAlign w:val="superscript"/>
        </w:rPr>
        <w:t>[67]</w:t>
      </w:r>
      <w:r>
        <w:rPr>
          <w:vertAlign w:val="superscript"/>
        </w:rPr>
        <w:fldChar w:fldCharType="end"/>
      </w:r>
      <w:r>
        <w:rPr>
          <w:rFonts w:hint="eastAsia"/>
        </w:rPr>
        <w:t>提出了一种正弦相位调制技术，在频域中对自混合干涉信号进行处理，进而实现外部目标物的位移重构。这很好地保留了干涉信号的完整信息，降低了系统对噪声的灵敏度。2</w:t>
      </w:r>
      <w:r>
        <w:t>017</w:t>
      </w:r>
      <w:r>
        <w:rPr>
          <w:rFonts w:hint="eastAsia"/>
        </w:rPr>
        <w:t>年，Gou等人</w:t>
      </w:r>
      <w:r>
        <w:fldChar w:fldCharType="begin"/>
      </w:r>
      <w:r>
        <w:instrText xml:space="preserve"> </w:instrText>
      </w:r>
      <w:r>
        <w:rPr>
          <w:rFonts w:hint="eastAsia"/>
        </w:rPr>
        <w:instrText xml:space="preserve">REF _Ref69649085 \r \h</w:instrText>
      </w:r>
      <w:r>
        <w:instrText xml:space="preserve">  \* MERGEFORMAT </w:instrText>
      </w:r>
      <w:r>
        <w:fldChar w:fldCharType="separate"/>
      </w:r>
      <w:r>
        <w:rPr>
          <w:vertAlign w:val="superscript"/>
        </w:rPr>
        <w:t>[68]</w:t>
      </w:r>
      <w:r>
        <w:fldChar w:fldCharType="end"/>
      </w:r>
      <w:r>
        <w:rPr>
          <w:rFonts w:hint="eastAsia"/>
        </w:rPr>
        <w:t>提出了一种新型的多重衍射光栅结构，并引入EOM进行相位调制和解调，实现了纳米级的微位移重构。</w:t>
      </w:r>
      <w:r>
        <w:t>2019年，</w:t>
      </w:r>
      <w:r>
        <w:rPr>
          <w:rFonts w:hint="eastAsia"/>
        </w:rPr>
        <w:t>Zhang</w:t>
      </w:r>
      <w:r>
        <w:rPr>
          <w:vertAlign w:val="superscript"/>
        </w:rPr>
        <w:fldChar w:fldCharType="begin"/>
      </w:r>
      <w:r>
        <w:rPr>
          <w:vertAlign w:val="superscript"/>
        </w:rPr>
        <w:instrText xml:space="preserve"> </w:instrText>
      </w:r>
      <w:r>
        <w:rPr>
          <w:rFonts w:hint="eastAsia"/>
          <w:vertAlign w:val="superscript"/>
        </w:rPr>
        <w:instrText xml:space="preserve">REF _Ref69648497 \r \h</w:instrText>
      </w:r>
      <w:r>
        <w:rPr>
          <w:vertAlign w:val="superscript"/>
        </w:rPr>
        <w:instrText xml:space="preserve">  \* MERGEFORMAT </w:instrText>
      </w:r>
      <w:r>
        <w:rPr>
          <w:vertAlign w:val="superscript"/>
        </w:rPr>
        <w:fldChar w:fldCharType="separate"/>
      </w:r>
      <w:r>
        <w:rPr>
          <w:vertAlign w:val="superscript"/>
        </w:rPr>
        <w:t>[29]</w:t>
      </w:r>
      <w:r>
        <w:rPr>
          <w:vertAlign w:val="superscript"/>
        </w:rPr>
        <w:fldChar w:fldCharType="end"/>
      </w:r>
      <w:r>
        <w:rPr>
          <w:rFonts w:hint="eastAsia"/>
        </w:rPr>
        <w:t>等人提出了一种多次反射频域分析方法用于微振动测量，理论分析和实验结果均表明，该方法具有测量精度高、测量范围广的优点，适用于远小于</w:t>
      </w:r>
      <w:r>
        <w:t>λ/2</w:t>
      </w:r>
      <w:r>
        <w:rPr>
          <w:rFonts w:hint="eastAsia"/>
        </w:rPr>
        <w:t>的振幅测量。</w:t>
      </w:r>
    </w:p>
    <w:p>
      <w:pPr>
        <w:pStyle w:val="52"/>
        <w:ind w:firstLine="480"/>
      </w:pPr>
      <w:bookmarkStart w:id="166" w:name="OLE_LINK100"/>
      <w:bookmarkStart w:id="167" w:name="OLE_LINK99"/>
      <w:r>
        <w:rPr>
          <w:rFonts w:hint="eastAsia"/>
        </w:rPr>
        <w:t>为了提高测量精度，本章提出了一种新型的</w:t>
      </w:r>
      <w:r>
        <w:rPr>
          <w:rFonts w:hint="eastAsia"/>
          <w:highlight w:val="yellow"/>
          <w:rPrChange w:id="52" w:author="admin" w:date="2021-05-13T19:12:00Z">
            <w:rPr>
              <w:rFonts w:hint="eastAsia"/>
            </w:rPr>
          </w:rPrChange>
        </w:rPr>
        <w:t>透射式相位调制</w:t>
      </w:r>
      <w:r>
        <w:rPr>
          <w:rFonts w:hint="eastAsia"/>
          <w:highlight w:val="yellow"/>
          <w:rPrChange w:id="53" w:author="admin" w:date="2021-05-13T19:12:00Z">
            <w:rPr>
              <w:rFonts w:hint="eastAsia"/>
            </w:rPr>
          </w:rPrChange>
        </w:rPr>
        <w:t>（</w:t>
      </w:r>
      <w:r>
        <w:rPr>
          <w:rFonts w:hint="eastAsia"/>
          <w:highlight w:val="yellow"/>
          <w:rPrChange w:id="54" w:author="admin" w:date="2021-05-13T19:12:00Z">
            <w:rPr>
              <w:rFonts w:hint="eastAsia"/>
            </w:rPr>
          </w:rPrChange>
        </w:rPr>
        <w:t>MRT-PM</w:t>
      </w:r>
      <w:r>
        <w:rPr>
          <w:rFonts w:hint="eastAsia"/>
          <w:highlight w:val="yellow"/>
          <w:rPrChange w:id="55" w:author="admin" w:date="2021-05-13T19:12:00Z">
            <w:rPr>
              <w:rFonts w:hint="eastAsia"/>
            </w:rPr>
          </w:rPrChange>
        </w:rPr>
        <w:t>）</w:t>
      </w:r>
      <w:r>
        <w:rPr>
          <w:rFonts w:hint="eastAsia"/>
        </w:rPr>
        <w:t>方法，该方法将多次反射技术引入传统的EOM相位调制中。将EOM放置在具有多次反射结构的自混合干涉系统外腔中，并利用其进行纯正弦相位调制。对调制后的自混合信号进行傅里叶变换获得频谱，从频谱中的一、二次谐波中提取出所需的正交信号，经过计算便可获得目标物的相位信息，从而实现目标物的位移重构。此外，通过增加反射次数，还可进一步提高系统的测量精度，实现高精度微位移测量。</w:t>
      </w:r>
    </w:p>
    <w:bookmarkEnd w:id="166"/>
    <w:bookmarkEnd w:id="167"/>
    <w:p>
      <w:pPr>
        <w:pStyle w:val="13"/>
      </w:pPr>
      <w:bookmarkStart w:id="168" w:name="_Toc37183291"/>
      <w:bookmarkStart w:id="169" w:name="_Toc70084398"/>
      <w:bookmarkStart w:id="170" w:name="_Toc70085212"/>
      <w:bookmarkStart w:id="171" w:name="_Toc69564496"/>
      <w:bookmarkStart w:id="172" w:name="_Toc69843232"/>
      <w:bookmarkStart w:id="173" w:name="_Toc69843271"/>
      <w:r>
        <w:rPr>
          <w:rFonts w:ascii="Times New Roman" w:hAnsi="Times New Roman" w:cs="Times New Roman"/>
        </w:rPr>
        <w:t xml:space="preserve">3.2 </w:t>
      </w:r>
      <w:bookmarkEnd w:id="168"/>
      <w:r>
        <w:rPr>
          <w:rFonts w:hint="eastAsia"/>
        </w:rPr>
        <w:t>理论推导与仿真分析</w:t>
      </w:r>
      <w:bookmarkEnd w:id="169"/>
      <w:bookmarkEnd w:id="170"/>
      <w:bookmarkEnd w:id="171"/>
      <w:bookmarkEnd w:id="172"/>
      <w:bookmarkEnd w:id="173"/>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根据第二章详细</w:t>
      </w:r>
      <w:r>
        <w:rPr>
          <w:rFonts w:ascii="Times New Roman" w:hAnsi="Times New Roman" w:cs="Times New Roman"/>
          <w:sz w:val="24"/>
          <w:szCs w:val="24"/>
        </w:rPr>
        <w:t>的理论推导可知，</w:t>
      </w:r>
      <w:r>
        <w:rPr>
          <w:rFonts w:hint="eastAsia" w:ascii="Times New Roman" w:hAnsi="Times New Roman" w:cs="Times New Roman"/>
          <w:sz w:val="24"/>
          <w:szCs w:val="24"/>
        </w:rPr>
        <w:t>在不添加任何光学元件的自混合干涉系统中，激光的功率方程及相位方程可由下式表示：</w:t>
      </w:r>
    </w:p>
    <w:p>
      <w:pPr>
        <w:spacing w:line="360" w:lineRule="auto"/>
        <w:ind w:firstLine="480" w:firstLineChars="200"/>
        <w:jc w:val="right"/>
        <w:rPr>
          <w:rFonts w:ascii="Times New Roman" w:hAnsi="Times New Roman" w:cs="Times New Roman"/>
          <w:sz w:val="24"/>
          <w:szCs w:val="24"/>
        </w:rPr>
      </w:pPr>
      <w:bookmarkStart w:id="174" w:name="OLE_LINK71"/>
      <w:bookmarkStart w:id="175" w:name="OLE_LINK72"/>
      <w:r>
        <w:rPr>
          <w:rFonts w:ascii="Times New Roman" w:hAnsi="Times New Roman" w:cs="Times New Roman"/>
          <w:position w:val="-12"/>
          <w:sz w:val="24"/>
          <w:szCs w:val="24"/>
        </w:rPr>
        <w:object>
          <v:shape id="_x0000_i1170" o:spt="75" type="#_x0000_t75" style="height:19.5pt;width:103.5pt;" o:ole="t" filled="f" o:preferrelative="t" stroked="f" coordsize="21600,21600">
            <v:path/>
            <v:fill on="f" focussize="0,0"/>
            <v:stroke on="f" joinstyle="miter"/>
            <v:imagedata r:id="rId272" o:title=""/>
            <o:lock v:ext="edit" aspectratio="t"/>
            <w10:wrap type="none"/>
            <w10:anchorlock/>
          </v:shape>
          <o:OLEObject Type="Embed" ProgID="Equation.DSMT4" ShapeID="_x0000_i1170" DrawAspect="Content" ObjectID="_1468075870" r:id="rId271">
            <o:LockedField>false</o:LockedField>
          </o:OLEObject>
        </w:object>
      </w:r>
      <w:r>
        <w:rPr>
          <w:rFonts w:ascii="Times New Roman" w:hAnsi="Times New Roman" w:cs="Times New Roman"/>
          <w:sz w:val="24"/>
          <w:szCs w:val="24"/>
        </w:rPr>
        <w:t xml:space="preserve">                        (3-1)</w:t>
      </w:r>
    </w:p>
    <w:bookmarkEnd w:id="174"/>
    <w:bookmarkEnd w:id="175"/>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12"/>
          <w:sz w:val="24"/>
          <w:szCs w:val="24"/>
        </w:rPr>
        <w:object>
          <v:shape id="_x0000_i1171" o:spt="75" type="#_x0000_t75" style="height:19.5pt;width:142.5pt;" o:ole="t" filled="f" o:preferrelative="t" stroked="f" coordsize="21600,21600">
            <v:path/>
            <v:fill on="f" focussize="0,0"/>
            <v:stroke on="f" joinstyle="miter"/>
            <v:imagedata r:id="rId145" o:title=""/>
            <o:lock v:ext="edit" aspectratio="t"/>
            <w10:wrap type="none"/>
            <w10:anchorlock/>
          </v:shape>
          <o:OLEObject Type="Embed" ProgID="Equation.DSMT4" ShapeID="_x0000_i1171" DrawAspect="Content" ObjectID="_1468075871" r:id="rId273">
            <o:LockedField>false</o:LockedField>
          </o:OLEObject>
        </w:object>
      </w:r>
      <w:r>
        <w:rPr>
          <w:rFonts w:ascii="Times New Roman" w:hAnsi="Times New Roman" w:cs="Times New Roman"/>
          <w:sz w:val="24"/>
          <w:szCs w:val="24"/>
        </w:rPr>
        <w:t xml:space="preserve">                     (3-2)</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这里我们仅考虑系统处于弱反馈的情况，即</w:t>
      </w:r>
      <w:r>
        <w:rPr>
          <w:rFonts w:ascii="Times New Roman" w:hAnsi="Times New Roman" w:cs="Times New Roman"/>
          <w:position w:val="-6"/>
          <w:sz w:val="24"/>
          <w:szCs w:val="24"/>
        </w:rPr>
        <w:object>
          <v:shape id="_x0000_i1172" o:spt="75" type="#_x0000_t75" style="height:14.25pt;width:31.5pt;" o:ole="t" filled="f" o:preferrelative="t" stroked="f" coordsize="21600,21600">
            <v:path/>
            <v:fill on="f" focussize="0,0"/>
            <v:stroke on="f" joinstyle="miter"/>
            <v:imagedata r:id="rId275" o:title=""/>
            <o:lock v:ext="edit" aspectratio="t"/>
            <w10:wrap type="none"/>
            <w10:anchorlock/>
          </v:shape>
          <o:OLEObject Type="Embed" ProgID="Equation.DSMT4" ShapeID="_x0000_i1172" DrawAspect="Content" ObjectID="_1468075872" r:id="rId274">
            <o:LockedField>false</o:LockedField>
          </o:OLEObject>
        </w:object>
      </w:r>
      <w:r>
        <w:rPr>
          <w:rFonts w:hint="eastAsia" w:ascii="Times New Roman" w:hAnsi="Times New Roman" w:cs="Times New Roman"/>
          <w:sz w:val="24"/>
          <w:szCs w:val="24"/>
        </w:rPr>
        <w:t>时，相位方程式(3-</w:t>
      </w:r>
      <w:r>
        <w:rPr>
          <w:rFonts w:ascii="Times New Roman" w:hAnsi="Times New Roman" w:cs="Times New Roman"/>
          <w:sz w:val="24"/>
          <w:szCs w:val="24"/>
        </w:rPr>
        <w:t>2)</w:t>
      </w:r>
      <w:r>
        <w:rPr>
          <w:rFonts w:hint="eastAsia" w:ascii="Times New Roman" w:hAnsi="Times New Roman" w:cs="Times New Roman"/>
          <w:sz w:val="24"/>
          <w:szCs w:val="24"/>
        </w:rPr>
        <w:t>只存在一个解，即激光器处于单模运行状态。</w:t>
      </w:r>
      <w:r>
        <w:rPr>
          <w:rFonts w:hint="eastAsia" w:ascii="Times New Roman" w:hAnsi="Times New Roman" w:cs="Times New Roman"/>
          <w:sz w:val="24"/>
          <w:szCs w:val="24"/>
          <w:highlight w:val="yellow"/>
        </w:rPr>
        <w:t>因此，光反馈相位</w:t>
      </w:r>
      <w:r>
        <w:rPr>
          <w:rFonts w:ascii="Times New Roman" w:hAnsi="Times New Roman" w:cs="Times New Roman"/>
          <w:position w:val="-12"/>
          <w:sz w:val="24"/>
          <w:szCs w:val="24"/>
          <w:highlight w:val="yellow"/>
        </w:rPr>
        <w:object>
          <v:shape id="_x0000_i1173" o:spt="75" type="#_x0000_t75" style="height:18pt;width:13.5pt;" o:ole="t" filled="f" o:preferrelative="t" stroked="f" coordsize="21600,21600">
            <v:path/>
            <v:fill on="f" focussize="0,0"/>
            <v:stroke on="f" joinstyle="miter"/>
            <v:imagedata r:id="rId277" o:title=""/>
            <o:lock v:ext="edit" aspectratio="t"/>
            <w10:wrap type="none"/>
            <w10:anchorlock/>
          </v:shape>
          <o:OLEObject Type="Embed" ProgID="Equation.DSMT4" ShapeID="_x0000_i1173" DrawAspect="Content" ObjectID="_1468075873" r:id="rId276">
            <o:LockedField>false</o:LockedField>
          </o:OLEObject>
        </w:object>
      </w:r>
      <w:r>
        <w:rPr>
          <w:rFonts w:hint="eastAsia" w:ascii="Times New Roman" w:hAnsi="Times New Roman" w:cs="Times New Roman"/>
          <w:sz w:val="24"/>
          <w:szCs w:val="24"/>
          <w:highlight w:val="yellow"/>
        </w:rPr>
        <w:t>变化不大，与</w:t>
      </w:r>
      <w:r>
        <w:rPr>
          <w:rFonts w:ascii="Times New Roman" w:hAnsi="Times New Roman" w:cs="Times New Roman"/>
          <w:sz w:val="24"/>
          <w:szCs w:val="24"/>
          <w:highlight w:val="yellow"/>
        </w:rPr>
        <w:t>无光反馈相位</w:t>
      </w:r>
      <w:r>
        <w:rPr>
          <w:rFonts w:ascii="Times New Roman" w:hAnsi="Times New Roman" w:cs="Times New Roman"/>
          <w:position w:val="-12"/>
          <w:sz w:val="24"/>
          <w:szCs w:val="24"/>
          <w:highlight w:val="yellow"/>
        </w:rPr>
        <w:object>
          <v:shape id="_x0000_i1174" o:spt="75" type="#_x0000_t75" style="height:18pt;width:13.5pt;" o:ole="t" filled="f" o:preferrelative="t" stroked="f" coordsize="21600,21600">
            <v:path/>
            <v:fill on="f" focussize="0,0"/>
            <v:stroke on="f" joinstyle="miter"/>
            <v:imagedata r:id="rId279" o:title=""/>
            <o:lock v:ext="edit" aspectratio="t"/>
            <w10:wrap type="none"/>
            <w10:anchorlock/>
          </v:shape>
          <o:OLEObject Type="Embed" ProgID="Equation.DSMT4" ShapeID="_x0000_i1174" DrawAspect="Content" ObjectID="_1468075874" r:id="rId278">
            <o:LockedField>false</o:LockedField>
          </o:OLEObject>
        </w:object>
      </w:r>
      <w:r>
        <w:rPr>
          <w:rFonts w:hint="eastAsia" w:ascii="Times New Roman" w:hAnsi="Times New Roman" w:cs="Times New Roman"/>
          <w:sz w:val="24"/>
          <w:szCs w:val="24"/>
          <w:highlight w:val="yellow"/>
        </w:rPr>
        <w:t>近似</w:t>
      </w:r>
      <w:r>
        <w:rPr>
          <w:rFonts w:ascii="Times New Roman" w:hAnsi="Times New Roman" w:cs="Times New Roman"/>
          <w:sz w:val="24"/>
          <w:szCs w:val="24"/>
          <w:highlight w:val="yellow"/>
        </w:rPr>
        <w:t>相等，即</w:t>
      </w:r>
      <w:r>
        <w:rPr>
          <w:rFonts w:hint="eastAsia" w:ascii="Times New Roman" w:hAnsi="Times New Roman" w:cs="Times New Roman"/>
          <w:sz w:val="24"/>
          <w:szCs w:val="24"/>
          <w:highlight w:val="yellow"/>
        </w:rPr>
        <w:t>：</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24"/>
          <w:sz w:val="24"/>
          <w:szCs w:val="24"/>
        </w:rPr>
        <w:object>
          <v:shape id="_x0000_i1175" o:spt="75" type="#_x0000_t75" style="height:33pt;width:199.5pt;" o:ole="t" filled="f" o:preferrelative="t" stroked="f" coordsize="21600,21600">
            <v:path/>
            <v:fill on="f" focussize="0,0"/>
            <v:stroke on="f" joinstyle="miter"/>
            <v:imagedata r:id="rId281" o:title=""/>
            <o:lock v:ext="edit" aspectratio="t"/>
            <w10:wrap type="none"/>
            <w10:anchorlock/>
          </v:shape>
          <o:OLEObject Type="Embed" ProgID="Equation.DSMT4" ShapeID="_x0000_i1175" DrawAspect="Content" ObjectID="_1468075875" r:id="rId280">
            <o:LockedField>false</o:LockedField>
          </o:OLEObject>
        </w:object>
      </w:r>
      <w:r>
        <w:rPr>
          <w:rFonts w:ascii="Times New Roman" w:hAnsi="Times New Roman" w:cs="Times New Roman"/>
          <w:sz w:val="24"/>
          <w:szCs w:val="24"/>
        </w:rPr>
        <w:t xml:space="preserve">               (3-3)</w:t>
      </w:r>
    </w:p>
    <w:p>
      <w:pPr>
        <w:pStyle w:val="52"/>
        <w:snapToGrid w:val="0"/>
        <w:ind w:firstLine="480"/>
      </w:pPr>
      <w:r>
        <w:rPr>
          <w:rFonts w:hint="eastAsia"/>
        </w:rPr>
        <w:t>公式中</w:t>
      </w:r>
      <w:r>
        <w:rPr>
          <w:position w:val="-12"/>
        </w:rPr>
        <w:object>
          <v:shape id="_x0000_i1176" o:spt="75" type="#_x0000_t75" style="height:18pt;width:66pt;" o:ole="t" filled="f" o:preferrelative="t" stroked="f" coordsize="21600,21600">
            <v:path/>
            <v:fill on="f" focussize="0,0"/>
            <v:stroke on="f" joinstyle="miter"/>
            <v:imagedata r:id="rId283" o:title=""/>
            <o:lock v:ext="edit" aspectratio="t"/>
            <w10:wrap type="none"/>
            <w10:anchorlock/>
          </v:shape>
          <o:OLEObject Type="Embed" ProgID="Equation.DSMT4" ShapeID="_x0000_i1176" DrawAspect="Content" ObjectID="_1468075876" r:id="rId282">
            <o:LockedField>false</o:LockedField>
          </o:OLEObject>
        </w:object>
      </w:r>
      <w:r>
        <w:rPr>
          <w:rFonts w:hint="eastAsia"/>
        </w:rPr>
        <w:t>表示外部运动目标物与激光器间的距离变化量，</w:t>
      </w:r>
      <w:r>
        <w:rPr>
          <w:position w:val="-12"/>
        </w:rPr>
        <w:object>
          <v:shape id="_x0000_i1177" o:spt="75" type="#_x0000_t75" style="height:18pt;width:13.5pt;" o:ole="t" filled="f" o:preferrelative="t" stroked="f" coordsize="21600,21600">
            <v:path/>
            <v:fill on="f" focussize="0,0"/>
            <v:stroke on="f" joinstyle="miter"/>
            <v:imagedata r:id="rId285" o:title=""/>
            <o:lock v:ext="edit" aspectratio="t"/>
            <w10:wrap type="none"/>
            <w10:anchorlock/>
          </v:shape>
          <o:OLEObject Type="Embed" ProgID="Equation.DSMT4" ShapeID="_x0000_i1177" DrawAspect="Content" ObjectID="_1468075877" r:id="rId284">
            <o:LockedField>false</o:LockedField>
          </o:OLEObject>
        </w:object>
      </w:r>
      <w:r>
        <w:rPr>
          <w:rFonts w:hint="eastAsia"/>
        </w:rPr>
        <w:t>为外部目标物与激光器间的初始距离，</w:t>
      </w:r>
      <w:r>
        <w:rPr>
          <w:position w:val="-10"/>
        </w:rPr>
        <w:object>
          <v:shape id="_x0000_i1178" o:spt="75" type="#_x0000_t75" style="height:17.25pt;width:23.25pt;" o:ole="t" filled="f" o:preferrelative="t" stroked="f" coordsize="21600,21600">
            <v:path/>
            <v:fill on="f" focussize="0,0"/>
            <v:stroke on="f" joinstyle="miter"/>
            <v:imagedata r:id="rId287" o:title=""/>
            <o:lock v:ext="edit" aspectratio="t"/>
            <w10:wrap type="none"/>
            <w10:anchorlock/>
          </v:shape>
          <o:OLEObject Type="Embed" ProgID="Equation.DSMT4" ShapeID="_x0000_i1178" DrawAspect="Content" ObjectID="_1468075878" r:id="rId286">
            <o:LockedField>false</o:LockedField>
          </o:OLEObject>
        </w:object>
      </w:r>
      <w:r>
        <w:rPr>
          <w:rFonts w:hint="eastAsia"/>
        </w:rPr>
        <w:t>为外部目标物的位移</w:t>
      </w:r>
      <w:bookmarkStart w:id="176" w:name="OLE_LINK56"/>
      <w:r>
        <w:rPr>
          <w:rFonts w:hint="eastAsia"/>
        </w:rPr>
        <w:t>，</w:t>
      </w:r>
      <w:r>
        <w:rPr>
          <w:position w:val="-12"/>
        </w:rPr>
        <w:object>
          <v:shape id="_x0000_i1179" o:spt="75" type="#_x0000_t75" style="height:17.25pt;width:13.5pt;" o:ole="t" filled="f" o:preferrelative="t" stroked="f" coordsize="21600,21600">
            <v:path/>
            <v:fill on="f" focussize="0,0"/>
            <v:stroke on="f" joinstyle="miter"/>
            <v:imagedata r:id="rId289" o:title=""/>
            <o:lock v:ext="edit" aspectratio="t"/>
            <w10:wrap type="none"/>
            <w10:anchorlock/>
          </v:shape>
          <o:OLEObject Type="Embed" ProgID="Equation.DSMT4" ShapeID="_x0000_i1179" DrawAspect="Content" ObjectID="_1468075879" r:id="rId288">
            <o:LockedField>false</o:LockedField>
          </o:OLEObject>
        </w:object>
      </w:r>
      <w:bookmarkEnd w:id="176"/>
      <w:r>
        <w:rPr>
          <w:rFonts w:hint="eastAsia"/>
        </w:rPr>
        <w:t>表示自混合信号的初始相位，</w:t>
      </w:r>
      <w:r>
        <w:rPr>
          <w:position w:val="-10"/>
        </w:rPr>
        <w:object>
          <v:shape id="_x0000_i1180" o:spt="75" type="#_x0000_t75" style="height:17.25pt;width:23.25pt;" o:ole="t" filled="f" o:preferrelative="t" stroked="f" coordsize="21600,21600">
            <v:path/>
            <v:fill on="f" focussize="0,0"/>
            <v:stroke on="f" joinstyle="miter"/>
            <v:imagedata r:id="rId291" o:title=""/>
            <o:lock v:ext="edit" aspectratio="t"/>
            <w10:wrap type="none"/>
            <w10:anchorlock/>
          </v:shape>
          <o:OLEObject Type="Embed" ProgID="Equation.DSMT4" ShapeID="_x0000_i1180" DrawAspect="Content" ObjectID="_1468075880" r:id="rId290">
            <o:LockedField>false</o:LockedField>
          </o:OLEObject>
        </w:object>
      </w:r>
      <w:r>
        <w:rPr>
          <w:rFonts w:hint="eastAsia"/>
        </w:rPr>
        <w:t>表示由目标物位移引起的相位变化。</w:t>
      </w:r>
    </w:p>
    <w:p>
      <w:pPr>
        <w:pStyle w:val="52"/>
        <w:snapToGrid w:val="0"/>
        <w:ind w:firstLine="480"/>
      </w:pPr>
      <w:r>
        <w:rPr>
          <w:rFonts w:hint="eastAsia"/>
        </w:rPr>
        <w:t>图3-</w:t>
      </w:r>
      <w:r>
        <w:t>1</w:t>
      </w:r>
      <w:r>
        <w:rPr>
          <w:rFonts w:hint="eastAsia"/>
        </w:rPr>
        <w:t>为多次反射方法</w:t>
      </w:r>
      <w:r>
        <w:rPr>
          <w:vertAlign w:val="superscript"/>
        </w:rPr>
        <w:fldChar w:fldCharType="begin"/>
      </w:r>
      <w:r>
        <w:instrText xml:space="preserve"> </w:instrText>
      </w:r>
      <w:r>
        <w:rPr>
          <w:rFonts w:hint="eastAsia"/>
        </w:rPr>
        <w:instrText xml:space="preserve">REF _Ref69648472 \r \h</w:instrText>
      </w:r>
      <w:r>
        <w:instrText xml:space="preserve"> </w:instrText>
      </w:r>
      <w:r>
        <w:rPr>
          <w:vertAlign w:val="superscript"/>
        </w:rPr>
        <w:instrText xml:space="preserve"> \* MERGEFORMAT </w:instrText>
      </w:r>
      <w:r>
        <w:rPr>
          <w:vertAlign w:val="superscript"/>
        </w:rPr>
        <w:fldChar w:fldCharType="separate"/>
      </w:r>
      <w:r>
        <w:rPr>
          <w:vertAlign w:val="superscript"/>
        </w:rPr>
        <w:t>[25]</w:t>
      </w:r>
      <w:r>
        <w:rPr>
          <w:vertAlign w:val="superscript"/>
        </w:rPr>
        <w:fldChar w:fldCharType="end"/>
      </w:r>
      <w:r>
        <w:rPr>
          <w:rFonts w:hint="eastAsia"/>
        </w:rPr>
        <w:t>的光路示意图，图中光束反射次数</w:t>
      </w:r>
      <w:r>
        <w:rPr>
          <w:rFonts w:hint="eastAsia"/>
          <w:i/>
        </w:rPr>
        <w:t>N</w:t>
      </w:r>
      <w:r>
        <w:t>=4</w:t>
      </w:r>
      <w:r>
        <w:rPr>
          <w:rFonts w:hint="eastAsia"/>
        </w:rPr>
        <w:t>。该方法的主要原理为通过在光路中放置一个外部反射镜M</w:t>
      </w:r>
      <w:r>
        <w:rPr>
          <w:vertAlign w:val="subscript"/>
        </w:rPr>
        <w:t>1</w:t>
      </w:r>
      <w:r>
        <w:rPr>
          <w:rFonts w:hint="eastAsia"/>
        </w:rPr>
        <w:t>，使激光在反射镜与振动目标物表面之间来回多次反射，因而激光有效传输光程增加，自混合信号条纹数也随之增多，从而获得更高的条纹精度。通过对多次反射后的光路进行几何分析计算及归纳递推可得光程增益</w:t>
      </w:r>
      <w:r>
        <w:rPr>
          <w:position w:val="-10"/>
        </w:rPr>
        <w:object>
          <v:shape id="_x0000_i1181" o:spt="75" type="#_x0000_t75" style="height:17.25pt;width:42pt;" o:ole="t" filled="f" o:preferrelative="t" stroked="f" coordsize="21600,21600">
            <v:path/>
            <v:fill on="f" focussize="0,0"/>
            <v:stroke on="f" joinstyle="miter"/>
            <v:imagedata r:id="rId293" o:title=""/>
            <o:lock v:ext="edit" aspectratio="t"/>
            <w10:wrap type="none"/>
            <w10:anchorlock/>
          </v:shape>
          <o:OLEObject Type="Embed" ProgID="Equation.DSMT4" ShapeID="_x0000_i1181" DrawAspect="Content" ObjectID="_1468075881" r:id="rId292">
            <o:LockedField>false</o:LockedField>
          </o:OLEObject>
        </w:object>
      </w:r>
      <w:r>
        <w:rPr>
          <w:rFonts w:hint="eastAsia"/>
        </w:rPr>
        <w:t>为</w:t>
      </w:r>
      <w:r>
        <w:rPr>
          <w:vertAlign w:val="superscript"/>
        </w:rPr>
        <w:fldChar w:fldCharType="begin"/>
      </w:r>
      <w:r>
        <w:instrText xml:space="preserve"> </w:instrText>
      </w:r>
      <w:r>
        <w:rPr>
          <w:rFonts w:hint="eastAsia"/>
        </w:rPr>
        <w:instrText xml:space="preserve">REF _Ref69648472 \r \h</w:instrText>
      </w:r>
      <w:r>
        <w:instrText xml:space="preserve"> </w:instrText>
      </w:r>
      <w:r>
        <w:rPr>
          <w:vertAlign w:val="superscript"/>
        </w:rPr>
        <w:instrText xml:space="preserve"> \* MERGEFORMAT </w:instrText>
      </w:r>
      <w:r>
        <w:rPr>
          <w:vertAlign w:val="superscript"/>
        </w:rPr>
        <w:fldChar w:fldCharType="separate"/>
      </w:r>
      <w:r>
        <w:rPr>
          <w:vertAlign w:val="superscript"/>
        </w:rPr>
        <w:t>[25]</w:t>
      </w:r>
      <w:r>
        <w:rPr>
          <w:vertAlign w:val="superscript"/>
        </w:rPr>
        <w:fldChar w:fldCharType="end"/>
      </w:r>
      <w:r>
        <w:t>:</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62"/>
          <w:sz w:val="24"/>
          <w:szCs w:val="24"/>
        </w:rPr>
        <w:object>
          <v:shape id="_x0000_i1182" o:spt="75" type="#_x0000_t75" style="height:72pt;width:225.75pt;" o:ole="t" filled="f" o:preferrelative="t" stroked="f" coordsize="21600,21600">
            <v:path/>
            <v:fill on="f" focussize="0,0"/>
            <v:stroke on="f" joinstyle="miter"/>
            <v:imagedata r:id="rId295" o:title=""/>
            <o:lock v:ext="edit" aspectratio="t"/>
            <w10:wrap type="none"/>
            <w10:anchorlock/>
          </v:shape>
          <o:OLEObject Type="Embed" ProgID="Equation.DSMT4" ShapeID="_x0000_i1182" DrawAspect="Content" ObjectID="_1468075882" r:id="rId294">
            <o:LockedField>false</o:LockedField>
          </o:OLEObject>
        </w:object>
      </w:r>
      <w:r>
        <w:rPr>
          <w:rFonts w:ascii="Times New Roman" w:hAnsi="Times New Roman" w:cs="Times New Roman"/>
          <w:sz w:val="24"/>
          <w:szCs w:val="24"/>
        </w:rPr>
        <w:t xml:space="preserve">               (3-4)</w:t>
      </w:r>
    </w:p>
    <w:p>
      <w:pPr>
        <w:pStyle w:val="52"/>
        <w:ind w:firstLine="480"/>
      </w:pPr>
      <w:r>
        <w:rPr>
          <w:rFonts w:hint="eastAsia"/>
        </w:rPr>
        <w:t>其中</w:t>
      </w:r>
      <w:r>
        <w:rPr>
          <w:position w:val="-6"/>
        </w:rPr>
        <w:object>
          <v:shape id="_x0000_i1183" o:spt="75" type="#_x0000_t75" style="height:13.5pt;width:9.75pt;" o:ole="t" filled="f" o:preferrelative="t" stroked="f" coordsize="21600,21600">
            <v:path/>
            <v:fill on="f" focussize="0,0"/>
            <v:stroke on="f" joinstyle="miter"/>
            <v:imagedata r:id="rId297" o:title=""/>
            <o:lock v:ext="edit" aspectratio="t"/>
            <w10:wrap type="none"/>
            <w10:anchorlock/>
          </v:shape>
          <o:OLEObject Type="Embed" ProgID="Equation.DSMT4" ShapeID="_x0000_i1183" DrawAspect="Content" ObjectID="_1468075883" r:id="rId296">
            <o:LockedField>false</o:LockedField>
          </o:OLEObject>
        </w:object>
      </w:r>
      <w:r>
        <w:rPr>
          <w:rFonts w:hint="eastAsia"/>
        </w:rPr>
        <w:t>表示激光的入射角。根据文献</w:t>
      </w:r>
      <w:r>
        <w:fldChar w:fldCharType="begin"/>
      </w:r>
      <w:r>
        <w:instrText xml:space="preserve"> </w:instrText>
      </w:r>
      <w:r>
        <w:rPr>
          <w:rFonts w:hint="eastAsia"/>
        </w:rPr>
        <w:instrText xml:space="preserve">REF _Ref69648472 \r \h</w:instrText>
      </w:r>
      <w:r>
        <w:instrText xml:space="preserve">  \* MERGEFORMAT </w:instrText>
      </w:r>
      <w:r>
        <w:fldChar w:fldCharType="separate"/>
      </w:r>
      <w:r>
        <w:rPr>
          <w:vertAlign w:val="superscript"/>
        </w:rPr>
        <w:t>[25]</w:t>
      </w:r>
      <w:r>
        <w:fldChar w:fldCharType="end"/>
      </w:r>
      <w:r>
        <w:rPr>
          <w:rFonts w:hint="eastAsia"/>
        </w:rPr>
        <w:t>分析可知，当</w:t>
      </w:r>
      <w:r>
        <w:rPr>
          <w:position w:val="-6"/>
        </w:rPr>
        <w:object>
          <v:shape id="_x0000_i1184" o:spt="75" type="#_x0000_t75" style="height:13.5pt;width:38.25pt;" o:ole="t" filled="f" o:preferrelative="t" stroked="f" coordsize="21600,21600">
            <v:path/>
            <v:fill on="f" focussize="0,0"/>
            <v:stroke on="f" joinstyle="miter"/>
            <v:imagedata r:id="rId299" o:title=""/>
            <o:lock v:ext="edit" aspectratio="t"/>
            <w10:wrap type="none"/>
            <w10:anchorlock/>
          </v:shape>
          <o:OLEObject Type="Embed" ProgID="Equation.DSMT4" ShapeID="_x0000_i1184" DrawAspect="Content" ObjectID="_1468075884" r:id="rId298">
            <o:LockedField>false</o:LockedField>
          </o:OLEObject>
        </w:object>
      </w:r>
      <w:r>
        <w:rPr>
          <w:rFonts w:hint="eastAsia"/>
        </w:rPr>
        <w:t>时，系统的测量误差可达最小。因此在接下来的仿真和实验中都将</w:t>
      </w:r>
      <w:r>
        <w:rPr>
          <w:position w:val="-6"/>
        </w:rPr>
        <w:object>
          <v:shape id="_x0000_i1185" o:spt="75" type="#_x0000_t75" style="height:13.5pt;width:9.75pt;" o:ole="t" filled="f" o:preferrelative="t" stroked="f" coordsize="21600,21600">
            <v:path/>
            <v:fill on="f" focussize="0,0"/>
            <v:stroke on="f" joinstyle="miter"/>
            <v:imagedata r:id="rId297" o:title=""/>
            <o:lock v:ext="edit" aspectratio="t"/>
            <w10:wrap type="none"/>
            <w10:anchorlock/>
          </v:shape>
          <o:OLEObject Type="Embed" ProgID="Equation.DSMT4" ShapeID="_x0000_i1185" DrawAspect="Content" ObjectID="_1468075885" r:id="rId300">
            <o:LockedField>false</o:LockedField>
          </o:OLEObject>
        </w:object>
      </w:r>
      <w:r>
        <w:rPr>
          <w:rFonts w:hint="eastAsia"/>
        </w:rPr>
        <w:t>设置为</w:t>
      </w:r>
      <w:r>
        <w:rPr>
          <w:position w:val="-6"/>
        </w:rPr>
        <w:object>
          <v:shape id="_x0000_i1186" o:spt="75" type="#_x0000_t75" style="height:13.5pt;width:18.75pt;" o:ole="t" filled="f" o:preferrelative="t" stroked="f" coordsize="21600,21600">
            <v:path/>
            <v:fill on="f" focussize="0,0"/>
            <v:stroke on="f" joinstyle="miter"/>
            <v:imagedata r:id="rId302" o:title=""/>
            <o:lock v:ext="edit" aspectratio="t"/>
            <w10:wrap type="none"/>
            <w10:anchorlock/>
          </v:shape>
          <o:OLEObject Type="Embed" ProgID="Equation.DSMT4" ShapeID="_x0000_i1186" DrawAspect="Content" ObjectID="_1468075886" r:id="rId301">
            <o:LockedField>false</o:LockedField>
          </o:OLEObject>
        </w:object>
      </w:r>
      <w:r>
        <w:rPr>
          <w:rFonts w:hint="eastAsia"/>
        </w:rPr>
        <w:t>。在基础的自混合干涉系统引入多次反射装置后，系统的反馈相位即变为：</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12"/>
          <w:sz w:val="24"/>
          <w:szCs w:val="24"/>
        </w:rPr>
        <w:object>
          <v:shape id="_x0000_i1187" o:spt="75" type="#_x0000_t75" style="height:19.5pt;width:165pt;" o:ole="t" filled="f" o:preferrelative="t" stroked="f" coordsize="21600,21600">
            <v:path/>
            <v:fill on="f" focussize="0,0"/>
            <v:stroke on="f" joinstyle="miter"/>
            <v:imagedata r:id="rId304" o:title=""/>
            <o:lock v:ext="edit" aspectratio="t"/>
            <w10:wrap type="none"/>
            <w10:anchorlock/>
          </v:shape>
          <o:OLEObject Type="Embed" ProgID="Equation.DSMT4" ShapeID="_x0000_i1187" DrawAspect="Content" ObjectID="_1468075887" r:id="rId303">
            <o:LockedField>false</o:LockedField>
          </o:OLEObject>
        </w:object>
      </w:r>
      <w:r>
        <w:rPr>
          <w:rFonts w:ascii="Times New Roman" w:hAnsi="Times New Roman" w:cs="Times New Roman"/>
          <w:sz w:val="24"/>
          <w:szCs w:val="24"/>
        </w:rPr>
        <w:t xml:space="preserve">               (3-5)</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式中</w:t>
      </w:r>
      <w:r>
        <w:rPr>
          <w:rFonts w:ascii="Times New Roman" w:hAnsi="Times New Roman" w:cs="Times New Roman"/>
          <w:position w:val="-10"/>
          <w:sz w:val="24"/>
          <w:szCs w:val="24"/>
        </w:rPr>
        <w:object>
          <v:shape id="_x0000_i1188" o:spt="75" type="#_x0000_t75" style="height:17.25pt;width:26.25pt;" o:ole="t" filled="f" o:preferrelative="t" stroked="f" coordsize="21600,21600">
            <v:path/>
            <v:fill on="f" focussize="0,0"/>
            <v:stroke on="f" joinstyle="miter"/>
            <v:imagedata r:id="rId306" o:title=""/>
            <o:lock v:ext="edit" aspectratio="t"/>
            <w10:wrap type="none"/>
            <w10:anchorlock/>
          </v:shape>
          <o:OLEObject Type="Embed" ProgID="Equation.DSMT4" ShapeID="_x0000_i1188" DrawAspect="Content" ObjectID="_1468075888" r:id="rId305">
            <o:LockedField>false</o:LockedField>
          </o:OLEObject>
        </w:object>
      </w:r>
      <w:r>
        <w:rPr>
          <w:rFonts w:hint="eastAsia" w:ascii="Times New Roman" w:hAnsi="Times New Roman" w:cs="Times New Roman"/>
          <w:sz w:val="24"/>
          <w:szCs w:val="24"/>
        </w:rPr>
        <w:t>表示多次反射后由目标物位移引起的相位变化。</w:t>
      </w:r>
      <w:r>
        <w:rPr>
          <w:rFonts w:ascii="Times New Roman" w:hAnsi="Times New Roman" w:cs="Times New Roman"/>
          <w:sz w:val="24"/>
          <w:szCs w:val="24"/>
        </w:rPr>
        <w:t xml:space="preserve"> </w:t>
      </w:r>
    </w:p>
    <w:p>
      <w:pPr>
        <w:keepNext/>
        <w:spacing w:line="360" w:lineRule="auto"/>
        <w:jc w:val="center"/>
      </w:pPr>
      <w:r>
        <w:object>
          <v:shape id="_x0000_i1189" o:spt="75" type="#_x0000_t75" style="height:168.75pt;width:260.25pt;" o:ole="t" filled="f" o:preferrelative="t" stroked="f" coordsize="21600,21600">
            <v:path/>
            <v:fill on="f" focussize="0,0"/>
            <v:stroke on="f" joinstyle="miter"/>
            <v:imagedata r:id="rId308" cropright="9883f" cropbottom="8514f" o:title=""/>
            <o:lock v:ext="edit" aspectratio="t"/>
            <w10:wrap type="none"/>
            <w10:anchorlock/>
          </v:shape>
          <o:OLEObject Type="Embed" ProgID="Visio.Drawing.15" ShapeID="_x0000_i1189" DrawAspect="Content" ObjectID="_1468075889" r:id="rId307">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w:t>
      </w:r>
      <w:r>
        <w:rPr>
          <w:rFonts w:ascii="Times New Roman" w:hAnsi="Times New Roman" w:cs="Times New Roman" w:eastAsiaTheme="minorEastAsia"/>
          <w:b/>
          <w:sz w:val="24"/>
          <w:szCs w:val="24"/>
        </w:rPr>
        <w:fldChar w:fldCharType="begin"/>
      </w:r>
      <w:r>
        <w:rPr>
          <w:rFonts w:ascii="Times New Roman" w:hAnsi="Times New Roman" w:cs="Times New Roman" w:eastAsiaTheme="minorEastAsia"/>
          <w:b/>
          <w:sz w:val="24"/>
          <w:szCs w:val="24"/>
        </w:rPr>
        <w:instrText xml:space="preserve"> SEQ 图3- \* ARABIC </w:instrText>
      </w:r>
      <w:r>
        <w:rPr>
          <w:rFonts w:ascii="Times New Roman" w:hAnsi="Times New Roman" w:cs="Times New Roman" w:eastAsiaTheme="minorEastAsia"/>
          <w:b/>
          <w:sz w:val="24"/>
          <w:szCs w:val="24"/>
        </w:rPr>
        <w:fldChar w:fldCharType="separate"/>
      </w:r>
      <w:r>
        <w:rPr>
          <w:rFonts w:ascii="Times New Roman" w:hAnsi="Times New Roman" w:cs="Times New Roman" w:eastAsiaTheme="minorEastAsia"/>
          <w:b/>
          <w:sz w:val="24"/>
          <w:szCs w:val="24"/>
        </w:rPr>
        <w:t>1</w:t>
      </w:r>
      <w:r>
        <w:rPr>
          <w:rFonts w:ascii="Times New Roman" w:hAnsi="Times New Roman" w:cs="Times New Roman" w:eastAsiaTheme="minorEastAsia"/>
          <w:b/>
          <w:sz w:val="24"/>
          <w:szCs w:val="24"/>
        </w:rPr>
        <w:fldChar w:fldCharType="end"/>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i/>
          <w:sz w:val="24"/>
          <w:szCs w:val="24"/>
        </w:rPr>
        <w:t>N</w:t>
      </w:r>
      <w:r>
        <w:rPr>
          <w:rFonts w:ascii="Times New Roman" w:hAnsi="Times New Roman" w:cs="Times New Roman" w:eastAsiaTheme="minorEastAsia"/>
          <w:b/>
          <w:i/>
          <w:sz w:val="24"/>
          <w:szCs w:val="24"/>
        </w:rPr>
        <w:t>=</w:t>
      </w:r>
      <w:r>
        <w:rPr>
          <w:rFonts w:ascii="Times New Roman" w:hAnsi="Times New Roman" w:cs="Times New Roman" w:eastAsiaTheme="minorEastAsia"/>
          <w:b/>
          <w:sz w:val="24"/>
          <w:szCs w:val="24"/>
        </w:rPr>
        <w:t>4</w:t>
      </w:r>
      <w:r>
        <w:rPr>
          <w:rFonts w:hint="eastAsia" w:ascii="Times New Roman" w:hAnsi="Times New Roman" w:cs="Times New Roman" w:eastAsiaTheme="minorEastAsia"/>
          <w:b/>
          <w:sz w:val="24"/>
          <w:szCs w:val="24"/>
        </w:rPr>
        <w:t>的光路示意图</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为了进一步提高系统的测量精度并实现外部目标物的位移重构，我们在多次反射自混合干涉（MR-SMI）系统外腔中放置一个铌酸锂电光调制器（EOM），并确保激光偏振方向与EOM的主轴方向一致，以使EOM对系统的激光输出产生纯正弦相位调制。其相位调制函数可具体表示为：</w:t>
      </w:r>
      <w:r>
        <w:rPr>
          <w:rFonts w:ascii="Times New Roman" w:hAnsi="Times New Roman" w:cs="Times New Roman"/>
          <w:position w:val="-12"/>
          <w:sz w:val="24"/>
          <w:szCs w:val="24"/>
        </w:rPr>
        <w:object>
          <v:shape id="_x0000_i1190" o:spt="75" type="#_x0000_t75" style="height:17.25pt;width:103.5pt;" o:ole="t" filled="f" o:preferrelative="t" stroked="f" coordsize="21600,21600">
            <v:path/>
            <v:fill on="f" focussize="0,0"/>
            <v:stroke on="f" joinstyle="miter"/>
            <v:imagedata r:id="rId310" o:title=""/>
            <o:lock v:ext="edit" aspectratio="t"/>
            <w10:wrap type="none"/>
            <w10:anchorlock/>
          </v:shape>
          <o:OLEObject Type="Embed" ProgID="Equation.DSMT4" ShapeID="_x0000_i1190" DrawAspect="Content" ObjectID="_1468075890" r:id="rId309">
            <o:LockedField>false</o:LockedField>
          </o:OLEObject>
        </w:object>
      </w:r>
      <w:r>
        <w:rPr>
          <w:rFonts w:hint="eastAsia" w:ascii="Times New Roman" w:hAnsi="Times New Roman" w:cs="Times New Roman"/>
          <w:sz w:val="24"/>
          <w:szCs w:val="24"/>
        </w:rPr>
        <w:t>，其中，</w:t>
      </w:r>
      <w:r>
        <w:rPr>
          <w:rFonts w:ascii="Times New Roman" w:hAnsi="Times New Roman" w:cs="Times New Roman"/>
          <w:i/>
          <w:sz w:val="24"/>
          <w:szCs w:val="24"/>
        </w:rPr>
        <w:t>h</w:t>
      </w:r>
      <w:r>
        <w:rPr>
          <w:rFonts w:hint="eastAsia" w:ascii="Times New Roman" w:hAnsi="Times New Roman" w:cs="Times New Roman"/>
          <w:sz w:val="24"/>
          <w:szCs w:val="24"/>
        </w:rPr>
        <w:t>表示为EOM的调制深度，</w:t>
      </w:r>
      <w:r>
        <w:rPr>
          <w:rFonts w:ascii="Times New Roman" w:hAnsi="Times New Roman" w:cs="Times New Roman"/>
          <w:position w:val="-12"/>
          <w:sz w:val="24"/>
          <w:szCs w:val="24"/>
        </w:rPr>
        <w:object>
          <v:shape id="_x0000_i1191" o:spt="75" type="#_x0000_t75" style="height:17.25pt;width:15pt;" o:ole="t" filled="f" o:preferrelative="t" stroked="f" coordsize="21600,21600">
            <v:path/>
            <v:fill on="f" focussize="0,0"/>
            <v:stroke on="f" joinstyle="miter"/>
            <v:imagedata r:id="rId312" o:title=""/>
            <o:lock v:ext="edit" aspectratio="t"/>
            <w10:wrap type="none"/>
            <w10:anchorlock/>
          </v:shape>
          <o:OLEObject Type="Embed" ProgID="Equation.DSMT4" ShapeID="_x0000_i1191" DrawAspect="Content" ObjectID="_1468075891" r:id="rId311">
            <o:LockedField>false</o:LockedField>
          </o:OLEObject>
        </w:object>
      </w:r>
      <w:r>
        <w:rPr>
          <w:rFonts w:hint="eastAsia" w:ascii="Times New Roman" w:hAnsi="Times New Roman" w:cs="Times New Roman"/>
          <w:sz w:val="24"/>
          <w:szCs w:val="24"/>
        </w:rPr>
        <w:t>为其调制频率，</w:t>
      </w:r>
      <w:r>
        <w:rPr>
          <w:rFonts w:ascii="Times New Roman" w:hAnsi="Times New Roman" w:cs="Times New Roman"/>
          <w:position w:val="-10"/>
          <w:sz w:val="24"/>
          <w:szCs w:val="24"/>
        </w:rPr>
        <w:object>
          <v:shape id="_x0000_i1192" o:spt="75" type="#_x0000_t75" style="height:17.25pt;width:11.25pt;" o:ole="t" filled="f" o:preferrelative="t" stroked="f" coordsize="21600,21600">
            <v:path/>
            <v:fill on="f" focussize="0,0"/>
            <v:stroke on="f" joinstyle="miter"/>
            <v:imagedata r:id="rId314" o:title=""/>
            <o:lock v:ext="edit" aspectratio="t"/>
            <w10:wrap type="none"/>
            <w10:anchorlock/>
          </v:shape>
          <o:OLEObject Type="Embed" ProgID="Equation.DSMT4" ShapeID="_x0000_i1192" DrawAspect="Content" ObjectID="_1468075892" r:id="rId313">
            <o:LockedField>false</o:LockedField>
          </o:OLEObject>
        </w:object>
      </w:r>
      <w:r>
        <w:rPr>
          <w:rFonts w:hint="eastAsia" w:ascii="Times New Roman" w:hAnsi="Times New Roman" w:cs="Times New Roman"/>
          <w:sz w:val="24"/>
          <w:szCs w:val="24"/>
        </w:rPr>
        <w:t>为调制初始相位。由于激光在外腔中往返传输经过EOM两次，所以由EOM调制引起的系统相位变化应为</w:t>
      </w:r>
      <w:r>
        <w:rPr>
          <w:rFonts w:ascii="Times New Roman" w:hAnsi="Times New Roman" w:cs="Times New Roman"/>
          <w:position w:val="-12"/>
          <w:sz w:val="24"/>
          <w:szCs w:val="24"/>
        </w:rPr>
        <w:object>
          <v:shape id="_x0000_i1193" o:spt="75" type="#_x0000_t75" style="height:17.25pt;width:21.75pt;" o:ole="t" filled="f" o:preferrelative="t" stroked="f" coordsize="21600,21600">
            <v:path/>
            <v:fill on="f" focussize="0,0"/>
            <v:stroke on="f" joinstyle="miter"/>
            <v:imagedata r:id="rId316" o:title=""/>
            <o:lock v:ext="edit" aspectratio="t"/>
            <w10:wrap type="none"/>
            <w10:anchorlock/>
          </v:shape>
          <o:OLEObject Type="Embed" ProgID="Equation.DSMT4" ShapeID="_x0000_i1193" DrawAspect="Content" ObjectID="_1468075893" r:id="rId315">
            <o:LockedField>false</o:LockedField>
          </o:OLEObject>
        </w:object>
      </w:r>
      <w:r>
        <w:rPr>
          <w:rFonts w:hint="eastAsia" w:ascii="Times New Roman" w:hAnsi="Times New Roman" w:cs="Times New Roman"/>
          <w:sz w:val="24"/>
          <w:szCs w:val="24"/>
        </w:rPr>
        <w:t>，因而被调制后的MR-SMI信号的功率方程可表示为：</w:t>
      </w:r>
    </w:p>
    <w:p>
      <w:pPr>
        <w:snapToGrid w:val="0"/>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34"/>
          <w:sz w:val="24"/>
          <w:szCs w:val="24"/>
        </w:rPr>
        <w:object>
          <v:shape id="_x0000_i1194" o:spt="75" type="#_x0000_t75" style="height:43.5pt;width:219.75pt;" o:ole="t" filled="f" o:preferrelative="t" stroked="f" coordsize="21600,21600">
            <v:path/>
            <v:fill on="f" focussize="0,0"/>
            <v:stroke on="f" joinstyle="miter"/>
            <v:imagedata r:id="rId318" o:title=""/>
            <o:lock v:ext="edit" aspectratio="t"/>
            <w10:wrap type="none"/>
            <w10:anchorlock/>
          </v:shape>
          <o:OLEObject Type="Embed" ProgID="Equation.DSMT4" ShapeID="_x0000_i1194" DrawAspect="Content" ObjectID="_1468075894" r:id="rId317">
            <o:LockedField>false</o:LockedField>
          </o:OLEObject>
        </w:object>
      </w:r>
      <w:r>
        <w:rPr>
          <w:rFonts w:ascii="Times New Roman" w:hAnsi="Times New Roman" w:cs="Times New Roman"/>
          <w:sz w:val="24"/>
          <w:szCs w:val="24"/>
        </w:rPr>
        <w:t xml:space="preserve">                  (3-6)</w:t>
      </w:r>
    </w:p>
    <w:p>
      <w:pPr>
        <w:snapToGrid w:val="0"/>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进一步对式（3-</w:t>
      </w:r>
      <w:r>
        <w:rPr>
          <w:rFonts w:ascii="Times New Roman" w:hAnsi="Times New Roman" w:cs="Times New Roman"/>
          <w:sz w:val="24"/>
          <w:szCs w:val="24"/>
        </w:rPr>
        <w:t>6</w:t>
      </w:r>
      <w:r>
        <w:rPr>
          <w:rFonts w:hint="eastAsia" w:ascii="Times New Roman" w:hAnsi="Times New Roman" w:cs="Times New Roman"/>
          <w:sz w:val="24"/>
          <w:szCs w:val="24"/>
        </w:rPr>
        <w:t>）按三角级数展开，此时的输出功率方程为：</w:t>
      </w:r>
    </w:p>
    <w:p>
      <w:pPr>
        <w:snapToGrid w:val="0"/>
        <w:spacing w:line="360" w:lineRule="auto"/>
        <w:ind w:firstLine="480" w:firstLineChars="200"/>
        <w:jc w:val="right"/>
        <w:rPr>
          <w:rFonts w:ascii="Times New Roman" w:hAnsi="Times New Roman" w:cs="Times New Roman"/>
          <w:position w:val="-34"/>
          <w:sz w:val="24"/>
          <w:szCs w:val="24"/>
        </w:rPr>
      </w:pPr>
      <w:r>
        <w:rPr>
          <w:rFonts w:ascii="Times New Roman" w:hAnsi="Times New Roman" w:cs="Times New Roman"/>
          <w:position w:val="-34"/>
          <w:sz w:val="24"/>
          <w:szCs w:val="24"/>
        </w:rPr>
        <w:t xml:space="preserve"> </w:t>
      </w:r>
      <w:r>
        <w:rPr>
          <w:rFonts w:ascii="Times New Roman" w:hAnsi="Times New Roman" w:cs="Times New Roman"/>
          <w:position w:val="-34"/>
          <w:sz w:val="24"/>
          <w:szCs w:val="24"/>
        </w:rPr>
        <w:object>
          <v:shape id="_x0000_i1195" o:spt="75" type="#_x0000_t75" style="height:96.75pt;width:293.25pt;" o:ole="t" filled="f" o:preferrelative="t" stroked="f" coordsize="21600,21600">
            <v:path/>
            <v:fill on="f" focussize="0,0"/>
            <v:stroke on="f" joinstyle="miter"/>
            <v:imagedata r:id="rId320" o:title=""/>
            <o:lock v:ext="edit" aspectratio="t"/>
            <w10:wrap type="none"/>
            <w10:anchorlock/>
          </v:shape>
          <o:OLEObject Type="Embed" ProgID="Equation.DSMT4" ShapeID="_x0000_i1195" DrawAspect="Content" ObjectID="_1468075895" r:id="rId319">
            <o:LockedField>false</o:LockedField>
          </o:OLEObject>
        </w:object>
      </w:r>
      <w:r>
        <w:rPr>
          <w:rFonts w:ascii="Times New Roman" w:hAnsi="Times New Roman" w:cs="Times New Roman"/>
          <w:position w:val="-34"/>
          <w:sz w:val="24"/>
          <w:szCs w:val="24"/>
        </w:rPr>
        <w:t xml:space="preserve">          (3-7)</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式中第一项为信号的直流分量，第二、第三项为信号的交流分量。交流分量可展开为</w:t>
      </w:r>
      <w:r>
        <w:rPr>
          <w:rFonts w:hint="eastAsia" w:ascii="Times New Roman" w:hAnsi="Times New Roman" w:cs="Times New Roman"/>
          <w:i/>
          <w:sz w:val="24"/>
          <w:szCs w:val="24"/>
        </w:rPr>
        <w:t>n</w:t>
      </w:r>
      <w:r>
        <w:rPr>
          <w:rFonts w:hint="eastAsia" w:ascii="Times New Roman" w:hAnsi="Times New Roman" w:cs="Times New Roman"/>
          <w:sz w:val="24"/>
          <w:szCs w:val="24"/>
        </w:rPr>
        <w:t>次谐波的形式。</w:t>
      </w:r>
      <w:r>
        <w:rPr>
          <w:rFonts w:ascii="Times New Roman" w:hAnsi="Times New Roman" w:cs="Times New Roman"/>
          <w:position w:val="-12"/>
          <w:sz w:val="24"/>
          <w:szCs w:val="24"/>
        </w:rPr>
        <w:object>
          <v:shape id="_x0000_i1196" o:spt="75" type="#_x0000_t75" style="height:17.25pt;width:39.75pt;" o:ole="t" filled="f" o:preferrelative="t" stroked="f" coordsize="21600,21600">
            <v:path/>
            <v:fill on="f" focussize="0,0"/>
            <v:stroke on="f" joinstyle="miter"/>
            <v:imagedata r:id="rId322" o:title=""/>
            <o:lock v:ext="edit" aspectratio="t"/>
            <w10:wrap type="none"/>
            <w10:anchorlock/>
          </v:shape>
          <o:OLEObject Type="Embed" ProgID="Equation.DSMT4" ShapeID="_x0000_i1196" DrawAspect="Content" ObjectID="_1468075896" r:id="rId321">
            <o:LockedField>false</o:LockedField>
          </o:OLEObject>
        </w:object>
      </w:r>
      <w:r>
        <w:rPr>
          <w:rFonts w:hint="eastAsia" w:ascii="Times New Roman" w:hAnsi="Times New Roman" w:cs="Times New Roman"/>
          <w:sz w:val="24"/>
          <w:szCs w:val="24"/>
        </w:rPr>
        <w:t>和</w:t>
      </w:r>
      <w:r>
        <w:rPr>
          <w:rFonts w:ascii="Times New Roman" w:hAnsi="Times New Roman" w:cs="Times New Roman"/>
          <w:position w:val="-12"/>
          <w:sz w:val="24"/>
          <w:szCs w:val="24"/>
        </w:rPr>
        <w:object>
          <v:shape id="_x0000_i1197" o:spt="75" type="#_x0000_t75" style="height:17.25pt;width:47.25pt;" o:ole="t" filled="f" o:preferrelative="t" stroked="f" coordsize="21600,21600">
            <v:path/>
            <v:fill on="f" focussize="0,0"/>
            <v:stroke on="f" joinstyle="miter"/>
            <v:imagedata r:id="rId324" o:title=""/>
            <o:lock v:ext="edit" aspectratio="t"/>
            <w10:wrap type="none"/>
            <w10:anchorlock/>
          </v:shape>
          <o:OLEObject Type="Embed" ProgID="Equation.DSMT4" ShapeID="_x0000_i1197" DrawAspect="Content" ObjectID="_1468075897" r:id="rId323">
            <o:LockedField>false</o:LockedField>
          </o:OLEObject>
        </w:object>
      </w:r>
      <w:r>
        <w:rPr>
          <w:rFonts w:hint="eastAsia" w:ascii="Times New Roman" w:hAnsi="Times New Roman" w:cs="Times New Roman"/>
          <w:sz w:val="24"/>
          <w:szCs w:val="24"/>
        </w:rPr>
        <w:t>分别对应偶次阶数和奇次阶数的第一类贝塞尔函数，其数值由EOM的调制深度</w:t>
      </w:r>
      <w:r>
        <w:rPr>
          <w:rFonts w:hint="eastAsia" w:ascii="Times New Roman" w:hAnsi="Times New Roman" w:cs="Times New Roman"/>
          <w:i/>
          <w:sz w:val="24"/>
          <w:szCs w:val="24"/>
        </w:rPr>
        <w:t>h</w:t>
      </w:r>
      <w:r>
        <w:rPr>
          <w:rFonts w:hint="eastAsia" w:ascii="Times New Roman" w:hAnsi="Times New Roman" w:cs="Times New Roman"/>
          <w:sz w:val="24"/>
          <w:szCs w:val="24"/>
        </w:rPr>
        <w:t>决定。观察式（3-</w:t>
      </w:r>
      <w:r>
        <w:rPr>
          <w:rFonts w:ascii="Times New Roman" w:hAnsi="Times New Roman" w:cs="Times New Roman"/>
          <w:sz w:val="24"/>
          <w:szCs w:val="24"/>
        </w:rPr>
        <w:t>7</w:t>
      </w:r>
      <w:r>
        <w:rPr>
          <w:rFonts w:hint="eastAsia" w:ascii="Times New Roman" w:hAnsi="Times New Roman" w:cs="Times New Roman"/>
          <w:sz w:val="24"/>
          <w:szCs w:val="24"/>
        </w:rPr>
        <w:t>）不难得出，调制后的MR-SMI信号的输出功率在时域上表现为一系列周期性变化的信号叠加，在频域上则表现为其频谱主要由基频分量及各次谐波分量（分布在调制频率</w:t>
      </w:r>
      <w:r>
        <w:rPr>
          <w:rFonts w:ascii="Times New Roman" w:hAnsi="Times New Roman" w:cs="Times New Roman"/>
          <w:position w:val="-12"/>
          <w:sz w:val="24"/>
          <w:szCs w:val="24"/>
        </w:rPr>
        <w:object>
          <v:shape id="_x0000_i1198" o:spt="75" type="#_x0000_t75" style="height:17.25pt;width:15pt;" o:ole="t" filled="f" o:preferrelative="t" stroked="f" coordsize="21600,21600">
            <v:path/>
            <v:fill on="f" focussize="0,0"/>
            <v:stroke on="f" joinstyle="miter"/>
            <v:imagedata r:id="rId326" o:title=""/>
            <o:lock v:ext="edit" aspectratio="t"/>
            <w10:wrap type="none"/>
            <w10:anchorlock/>
          </v:shape>
          <o:OLEObject Type="Embed" ProgID="Equation.DSMT4" ShapeID="_x0000_i1198" DrawAspect="Content" ObjectID="_1468075898" r:id="rId325">
            <o:LockedField>false</o:LockedField>
          </o:OLEObject>
        </w:object>
      </w:r>
      <w:r>
        <w:rPr>
          <w:rFonts w:hint="eastAsia" w:ascii="Times New Roman" w:hAnsi="Times New Roman" w:cs="Times New Roman"/>
          <w:sz w:val="24"/>
          <w:szCs w:val="24"/>
        </w:rPr>
        <w:t>整数倍处）组成。由展开式可得，输出信号的一次谐波和二次谐波分量分别为：</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30"/>
          <w:sz w:val="24"/>
          <w:szCs w:val="24"/>
        </w:rPr>
        <w:object>
          <v:shape id="_x0000_i1199" o:spt="75" type="#_x0000_t75" style="height:39pt;width:231.75pt;" o:ole="t" filled="f" o:preferrelative="t" stroked="f" coordsize="21600,21600">
            <v:path/>
            <v:fill on="f" focussize="0,0"/>
            <v:stroke on="f" joinstyle="miter"/>
            <v:imagedata r:id="rId328" o:title=""/>
            <o:lock v:ext="edit" aspectratio="t"/>
            <w10:wrap type="none"/>
            <w10:anchorlock/>
          </v:shape>
          <o:OLEObject Type="Embed" ProgID="Equation.DSMT4" ShapeID="_x0000_i1199" DrawAspect="Content" ObjectID="_1468075899" r:id="rId327">
            <o:LockedField>false</o:LockedField>
          </o:OLEObject>
        </w:object>
      </w:r>
      <w:r>
        <w:rPr>
          <w:rFonts w:ascii="Times New Roman" w:hAnsi="Times New Roman" w:cs="Times New Roman"/>
          <w:sz w:val="24"/>
          <w:szCs w:val="24"/>
        </w:rPr>
        <w:t xml:space="preserve">                  (3-8)</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30"/>
          <w:sz w:val="24"/>
          <w:szCs w:val="24"/>
        </w:rPr>
        <w:object>
          <v:shape id="_x0000_i1200" o:spt="75" type="#_x0000_t75" style="height:39pt;width:246.75pt;" o:ole="t" filled="f" o:preferrelative="t" stroked="f" coordsize="21600,21600">
            <v:path/>
            <v:fill on="f" focussize="0,0"/>
            <v:stroke on="f" joinstyle="miter"/>
            <v:imagedata r:id="rId330" o:title=""/>
            <o:lock v:ext="edit" aspectratio="t"/>
            <w10:wrap type="none"/>
            <w10:anchorlock/>
          </v:shape>
          <o:OLEObject Type="Embed" ProgID="Equation.DSMT4" ShapeID="_x0000_i1200" DrawAspect="Content" ObjectID="_1468075900" r:id="rId329">
            <o:LockedField>false</o:LockedField>
          </o:OLEObject>
        </w:object>
      </w:r>
      <w:r>
        <w:rPr>
          <w:rFonts w:ascii="Times New Roman" w:hAnsi="Times New Roman" w:cs="Times New Roman"/>
          <w:sz w:val="24"/>
          <w:szCs w:val="24"/>
        </w:rPr>
        <w:t xml:space="preserve">                (3-9)</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其中，</w:t>
      </w:r>
      <w:r>
        <w:rPr>
          <w:rFonts w:ascii="Times New Roman" w:hAnsi="Times New Roman" w:cs="Times New Roman"/>
          <w:position w:val="-12"/>
          <w:sz w:val="24"/>
          <w:szCs w:val="24"/>
        </w:rPr>
        <w:object>
          <v:shape id="_x0000_i1201" o:spt="75" type="#_x0000_t75" style="height:17.25pt;width:154.5pt;" o:ole="t" filled="f" o:preferrelative="t" stroked="f" coordsize="21600,21600">
            <v:path/>
            <v:fill on="f" focussize="0,0"/>
            <v:stroke on="f" joinstyle="miter"/>
            <v:imagedata r:id="rId332" o:title=""/>
            <o:lock v:ext="edit" aspectratio="t"/>
            <w10:wrap type="none"/>
            <w10:anchorlock/>
          </v:shape>
          <o:OLEObject Type="Embed" ProgID="Equation.DSMT4" ShapeID="_x0000_i1201" DrawAspect="Content" ObjectID="_1468075901" r:id="rId331">
            <o:LockedField>false</o:LockedField>
          </o:OLEObject>
        </w:object>
      </w:r>
      <w:r>
        <w:rPr>
          <w:rFonts w:hint="eastAsia" w:ascii="Times New Roman" w:hAnsi="Times New Roman" w:cs="Times New Roman"/>
          <w:sz w:val="24"/>
          <w:szCs w:val="24"/>
        </w:rPr>
        <w:t>和</w:t>
      </w:r>
      <w:r>
        <w:rPr>
          <w:rFonts w:ascii="Times New Roman" w:hAnsi="Times New Roman" w:cs="Times New Roman"/>
          <w:position w:val="-12"/>
          <w:sz w:val="24"/>
          <w:szCs w:val="24"/>
        </w:rPr>
        <w:object>
          <v:shape id="_x0000_i1202" o:spt="75" type="#_x0000_t75" style="height:17.25pt;width:159.75pt;" o:ole="t" filled="f" o:preferrelative="t" stroked="f" coordsize="21600,21600">
            <v:path/>
            <v:fill on="f" focussize="0,0"/>
            <v:stroke on="f" joinstyle="miter"/>
            <v:imagedata r:id="rId334" o:title=""/>
            <o:lock v:ext="edit" aspectratio="t"/>
            <w10:wrap type="none"/>
            <w10:anchorlock/>
          </v:shape>
          <o:OLEObject Type="Embed" ProgID="Equation.DSMT4" ShapeID="_x0000_i1202" DrawAspect="Content" ObjectID="_1468075902" r:id="rId333">
            <o:LockedField>false</o:LockedField>
          </o:OLEObject>
        </w:object>
      </w:r>
      <w:r>
        <w:rPr>
          <w:rFonts w:hint="eastAsia" w:ascii="Times New Roman" w:hAnsi="Times New Roman" w:cs="Times New Roman"/>
          <w:sz w:val="24"/>
          <w:szCs w:val="24"/>
        </w:rPr>
        <w:t>分别对应一次谐波分量和二次谐波分量各自的强度。由二者的表达式可看出，</w:t>
      </w:r>
      <w:r>
        <w:rPr>
          <w:rFonts w:ascii="Times New Roman" w:hAnsi="Times New Roman" w:cs="Times New Roman"/>
          <w:position w:val="-12"/>
          <w:sz w:val="24"/>
          <w:szCs w:val="24"/>
        </w:rPr>
        <w:object>
          <v:shape id="_x0000_i1203" o:spt="75" type="#_x0000_t75" style="height:17.25pt;width:27pt;" o:ole="t" filled="f" o:preferrelative="t" stroked="f" coordsize="21600,21600">
            <v:path/>
            <v:fill on="f" focussize="0,0"/>
            <v:stroke on="f" joinstyle="miter"/>
            <v:imagedata r:id="rId336" o:title=""/>
            <o:lock v:ext="edit" aspectratio="t"/>
            <w10:wrap type="none"/>
            <w10:anchorlock/>
          </v:shape>
          <o:OLEObject Type="Embed" ProgID="Equation.DSMT4" ShapeID="_x0000_i1203" DrawAspect="Content" ObjectID="_1468075903" r:id="rId335">
            <o:LockedField>false</o:LockedField>
          </o:OLEObject>
        </w:object>
      </w:r>
      <w:r>
        <w:rPr>
          <w:rFonts w:hint="eastAsia" w:ascii="Times New Roman" w:hAnsi="Times New Roman" w:cs="Times New Roman"/>
          <w:sz w:val="24"/>
          <w:szCs w:val="24"/>
        </w:rPr>
        <w:t>和</w:t>
      </w:r>
      <w:r>
        <w:rPr>
          <w:rFonts w:ascii="Times New Roman" w:hAnsi="Times New Roman" w:cs="Times New Roman"/>
          <w:position w:val="-12"/>
          <w:sz w:val="24"/>
          <w:szCs w:val="24"/>
        </w:rPr>
        <w:object>
          <v:shape id="_x0000_i1204" o:spt="75" type="#_x0000_t75" style="height:17.25pt;width:28.5pt;" o:ole="t" filled="f" o:preferrelative="t" stroked="f" coordsize="21600,21600">
            <v:path/>
            <v:fill on="f" focussize="0,0"/>
            <v:stroke on="f" joinstyle="miter"/>
            <v:imagedata r:id="rId338" o:title=""/>
            <o:lock v:ext="edit" aspectratio="t"/>
            <w10:wrap type="none"/>
            <w10:anchorlock/>
          </v:shape>
          <o:OLEObject Type="Embed" ProgID="Equation.DSMT4" ShapeID="_x0000_i1204" DrawAspect="Content" ObjectID="_1468075904" r:id="rId337">
            <o:LockedField>false</o:LockedField>
          </o:OLEObject>
        </w:object>
      </w:r>
      <w:r>
        <w:rPr>
          <w:rFonts w:hint="eastAsia" w:ascii="Times New Roman" w:hAnsi="Times New Roman" w:cs="Times New Roman"/>
          <w:sz w:val="24"/>
          <w:szCs w:val="24"/>
        </w:rPr>
        <w:t>分别受到系统反馈相位的正弦和余弦函数调制，</w:t>
      </w:r>
      <w:r>
        <w:rPr>
          <w:rFonts w:hint="eastAsia" w:ascii="Times New Roman" w:hAnsi="Times New Roman" w:cs="Times New Roman"/>
          <w:sz w:val="24"/>
          <w:szCs w:val="24"/>
          <w:highlight w:val="yellow"/>
        </w:rPr>
        <w:t>且分别与一阶、二阶一类贝塞尔函数值有关</w:t>
      </w:r>
      <w:r>
        <w:rPr>
          <w:rFonts w:hint="eastAsia" w:ascii="Times New Roman" w:hAnsi="Times New Roman" w:cs="Times New Roman"/>
          <w:sz w:val="24"/>
          <w:szCs w:val="24"/>
        </w:rPr>
        <w:t>。因此，通过将</w:t>
      </w:r>
      <w:r>
        <w:rPr>
          <w:rFonts w:ascii="Times New Roman" w:hAnsi="Times New Roman" w:cs="Times New Roman"/>
          <w:position w:val="-12"/>
          <w:sz w:val="24"/>
          <w:szCs w:val="24"/>
        </w:rPr>
        <w:object>
          <v:shape id="_x0000_i1205" o:spt="75" type="#_x0000_t75" style="height:17.25pt;width:27pt;" o:ole="t" filled="f" o:preferrelative="t" stroked="f" coordsize="21600,21600">
            <v:path/>
            <v:fill on="f" focussize="0,0"/>
            <v:stroke on="f" joinstyle="miter"/>
            <v:imagedata r:id="rId336" o:title=""/>
            <o:lock v:ext="edit" aspectratio="t"/>
            <w10:wrap type="none"/>
            <w10:anchorlock/>
          </v:shape>
          <o:OLEObject Type="Embed" ProgID="Equation.DSMT4" ShapeID="_x0000_i1205" DrawAspect="Content" ObjectID="_1468075905" r:id="rId339">
            <o:LockedField>false</o:LockedField>
          </o:OLEObject>
        </w:object>
      </w:r>
      <w:r>
        <w:rPr>
          <w:rFonts w:hint="eastAsia" w:ascii="Times New Roman" w:hAnsi="Times New Roman" w:cs="Times New Roman"/>
          <w:sz w:val="24"/>
          <w:szCs w:val="24"/>
        </w:rPr>
        <w:t>和</w:t>
      </w:r>
      <w:r>
        <w:rPr>
          <w:rFonts w:ascii="Times New Roman" w:hAnsi="Times New Roman" w:cs="Times New Roman"/>
          <w:position w:val="-12"/>
          <w:sz w:val="24"/>
          <w:szCs w:val="24"/>
        </w:rPr>
        <w:object>
          <v:shape id="_x0000_i1206" o:spt="75" type="#_x0000_t75" style="height:17.25pt;width:28.5pt;" o:ole="t" filled="f" o:preferrelative="t" stroked="f" coordsize="21600,21600">
            <v:path/>
            <v:fill on="f" focussize="0,0"/>
            <v:stroke on="f" joinstyle="miter"/>
            <v:imagedata r:id="rId338" o:title=""/>
            <o:lock v:ext="edit" aspectratio="t"/>
            <w10:wrap type="none"/>
            <w10:anchorlock/>
          </v:shape>
          <o:OLEObject Type="Embed" ProgID="Equation.DSMT4" ShapeID="_x0000_i1206" DrawAspect="Content" ObjectID="_1468075906" r:id="rId340">
            <o:LockedField>false</o:LockedField>
          </o:OLEObject>
        </w:object>
      </w:r>
      <w:r>
        <w:rPr>
          <w:rFonts w:hint="eastAsia" w:ascii="Times New Roman" w:hAnsi="Times New Roman" w:cs="Times New Roman"/>
          <w:sz w:val="24"/>
          <w:szCs w:val="24"/>
        </w:rPr>
        <w:t>相除便可解调出所需的相位</w:t>
      </w:r>
      <w:r>
        <w:rPr>
          <w:rFonts w:ascii="Times New Roman" w:hAnsi="Times New Roman" w:cs="Times New Roman"/>
          <w:position w:val="-10"/>
          <w:sz w:val="24"/>
          <w:szCs w:val="24"/>
        </w:rPr>
        <w:object>
          <v:shape id="_x0000_i1207" o:spt="75" type="#_x0000_t75" style="height:17.25pt;width:26.25pt;" o:ole="t" filled="f" o:preferrelative="t" stroked="f" coordsize="21600,21600">
            <v:path/>
            <v:fill on="f" focussize="0,0"/>
            <v:stroke on="f" joinstyle="miter"/>
            <v:imagedata r:id="rId342" o:title=""/>
            <o:lock v:ext="edit" aspectratio="t"/>
            <w10:wrap type="none"/>
            <w10:anchorlock/>
          </v:shape>
          <o:OLEObject Type="Embed" ProgID="Equation.DSMT4" ShapeID="_x0000_i1207" DrawAspect="Content" ObjectID="_1468075907" r:id="rId341">
            <o:LockedField>false</o:LockedField>
          </o:OLEObject>
        </w:object>
      </w:r>
      <w:r>
        <w:rPr>
          <w:rFonts w:hint="eastAsia" w:ascii="Times New Roman" w:hAnsi="Times New Roman" w:cs="Times New Roman"/>
          <w:sz w:val="24"/>
          <w:szCs w:val="24"/>
        </w:rPr>
        <w:t>，从而计算出振动目标物的位移</w:t>
      </w:r>
      <w:r>
        <w:rPr>
          <w:rFonts w:hint="eastAsia" w:ascii="Times New Roman" w:hAnsi="Times New Roman" w:cs="Times New Roman"/>
          <w:i/>
          <w:sz w:val="24"/>
          <w:szCs w:val="24"/>
        </w:rPr>
        <w:t>L</w:t>
      </w:r>
      <w:r>
        <w:rPr>
          <w:rFonts w:ascii="Times New Roman" w:hAnsi="Times New Roman" w:cs="Times New Roman"/>
          <w:i/>
          <w:sz w:val="24"/>
          <w:szCs w:val="24"/>
        </w:rPr>
        <w:t>(t)</w:t>
      </w:r>
      <w:r>
        <w:rPr>
          <w:rFonts w:hint="eastAsia" w:ascii="Times New Roman" w:hAnsi="Times New Roman" w:cs="Times New Roman"/>
          <w:sz w:val="24"/>
          <w:szCs w:val="24"/>
        </w:rPr>
        <w:t>，具体的计算公式如下：</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30"/>
          <w:sz w:val="24"/>
          <w:szCs w:val="24"/>
        </w:rPr>
        <w:object>
          <v:shape id="_x0000_i1208" o:spt="75" type="#_x0000_t75" style="height:36.75pt;width:145.5pt;" o:ole="t" filled="f" o:preferrelative="t" stroked="f" coordsize="21600,21600">
            <v:path/>
            <v:fill on="f" focussize="0,0"/>
            <v:stroke on="f" joinstyle="miter"/>
            <v:imagedata r:id="rId344" o:title=""/>
            <o:lock v:ext="edit" aspectratio="t"/>
            <w10:wrap type="none"/>
            <w10:anchorlock/>
          </v:shape>
          <o:OLEObject Type="Embed" ProgID="Equation.DSMT4" ShapeID="_x0000_i1208" DrawAspect="Content" ObjectID="_1468075908" r:id="rId343">
            <o:LockedField>false</o:LockedField>
          </o:OLEObject>
        </w:object>
      </w:r>
      <w:r>
        <w:rPr>
          <w:rFonts w:ascii="Times New Roman" w:hAnsi="Times New Roman" w:cs="Times New Roman"/>
          <w:sz w:val="24"/>
          <w:szCs w:val="24"/>
        </w:rPr>
        <w:t xml:space="preserve">                    (3-10)</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32"/>
          <w:sz w:val="24"/>
          <w:szCs w:val="24"/>
        </w:rPr>
        <w:object>
          <v:shape id="_x0000_i1209" o:spt="75" type="#_x0000_t75" style="height:41.25pt;width:164.25pt;" o:ole="t" filled="f" o:preferrelative="t" stroked="f" coordsize="21600,21600">
            <v:path/>
            <v:fill on="f" focussize="0,0"/>
            <v:stroke on="f" joinstyle="miter"/>
            <v:imagedata r:id="rId346" o:title=""/>
            <o:lock v:ext="edit" aspectratio="t"/>
            <w10:wrap type="none"/>
            <w10:anchorlock/>
          </v:shape>
          <o:OLEObject Type="Embed" ProgID="Equation.DSMT4" ShapeID="_x0000_i1209" DrawAspect="Content" ObjectID="_1468075909" r:id="rId345">
            <o:LockedField>false</o:LockedField>
          </o:OLEObject>
        </w:object>
      </w:r>
      <w:r>
        <w:rPr>
          <w:rFonts w:ascii="Times New Roman" w:hAnsi="Times New Roman" w:cs="Times New Roman"/>
          <w:sz w:val="24"/>
          <w:szCs w:val="24"/>
        </w:rPr>
        <w:t xml:space="preserve">                  (3-11)</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24"/>
          <w:sz w:val="24"/>
          <w:szCs w:val="24"/>
        </w:rPr>
        <w:object>
          <v:shape id="_x0000_i1210" o:spt="75" type="#_x0000_t75" style="height:33.75pt;width:85.5pt;" o:ole="t" filled="f" o:preferrelative="t" stroked="f" coordsize="21600,21600">
            <v:path/>
            <v:fill on="f" focussize="0,0"/>
            <v:stroke on="f" joinstyle="miter"/>
            <v:imagedata r:id="rId348" o:title=""/>
            <o:lock v:ext="edit" aspectratio="t"/>
            <w10:wrap type="none"/>
            <w10:anchorlock/>
          </v:shape>
          <o:OLEObject Type="Embed" ProgID="Equation.DSMT4" ShapeID="_x0000_i1210" DrawAspect="Content" ObjectID="_1468075910" r:id="rId347">
            <o:LockedField>false</o:LockedField>
          </o:OLEObject>
        </w:object>
      </w:r>
      <w:r>
        <w:rPr>
          <w:rFonts w:ascii="Times New Roman" w:hAnsi="Times New Roman" w:cs="Times New Roman"/>
          <w:sz w:val="24"/>
          <w:szCs w:val="24"/>
        </w:rPr>
        <w:t xml:space="preserve">                       (3-12)</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基于以上的分析可得，多次反射结合EOM相位调制实现位移重构的流程框图如图3-</w:t>
      </w:r>
      <w:r>
        <w:rPr>
          <w:rFonts w:ascii="Times New Roman" w:hAnsi="Times New Roman" w:cs="Times New Roman"/>
          <w:sz w:val="24"/>
          <w:szCs w:val="24"/>
        </w:rPr>
        <w:t>2</w:t>
      </w:r>
      <w:r>
        <w:rPr>
          <w:rFonts w:hint="eastAsia" w:ascii="Times New Roman" w:hAnsi="Times New Roman" w:cs="Times New Roman"/>
          <w:sz w:val="24"/>
          <w:szCs w:val="24"/>
        </w:rPr>
        <w:t>所示。</w:t>
      </w:r>
    </w:p>
    <w:p>
      <w:pPr>
        <w:spacing w:line="360" w:lineRule="auto"/>
        <w:jc w:val="center"/>
      </w:pPr>
      <w:r>
        <w:object>
          <v:shape id="_x0000_i1211" o:spt="75" type="#_x0000_t75" style="height:84pt;width:436.5pt;" o:ole="t" filled="f" o:preferrelative="t" stroked="f" coordsize="21600,21600">
            <v:path/>
            <v:fill on="f" focussize="0,0"/>
            <v:stroke on="f" joinstyle="miter"/>
            <v:imagedata r:id="rId350" o:title=""/>
            <o:lock v:ext="edit" aspectratio="t"/>
            <w10:wrap type="none"/>
            <w10:anchorlock/>
          </v:shape>
          <o:OLEObject Type="Embed" ProgID="Visio.Drawing.15" ShapeID="_x0000_i1211" DrawAspect="Content" ObjectID="_1468075911" r:id="rId349">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图3 - 2 </w:t>
      </w:r>
      <w:r>
        <w:rPr>
          <w:rFonts w:hint="eastAsia" w:ascii="Times New Roman" w:hAnsi="Times New Roman" w:cs="Times New Roman" w:eastAsiaTheme="minorEastAsia"/>
          <w:b/>
          <w:sz w:val="24"/>
          <w:szCs w:val="24"/>
        </w:rPr>
        <w:t>MRT-PM位移重构流程框图</w:t>
      </w:r>
    </w:p>
    <w:p>
      <w:pPr>
        <w:spacing w:line="360" w:lineRule="auto"/>
        <w:ind w:firstLine="480" w:firstLineChars="200"/>
        <w:rPr>
          <w:rFonts w:ascii="Times New Roman" w:hAnsi="Times New Roman" w:cs="Times New Roman"/>
          <w:sz w:val="24"/>
          <w:szCs w:val="24"/>
          <w:highlight w:val="yellow"/>
        </w:rPr>
      </w:pPr>
      <w:r>
        <w:rPr>
          <w:rFonts w:hint="eastAsia" w:ascii="Times New Roman" w:hAnsi="Times New Roman" w:cs="Times New Roman"/>
          <w:sz w:val="24"/>
          <w:szCs w:val="24"/>
        </w:rPr>
        <w:t>详细的调制和解调过程如下：</w:t>
      </w:r>
      <w:r>
        <w:rPr>
          <w:rFonts w:hint="eastAsia" w:ascii="Times New Roman" w:hAnsi="Times New Roman" w:cs="Times New Roman"/>
          <w:sz w:val="24"/>
          <w:szCs w:val="24"/>
          <w:highlight w:val="yellow"/>
        </w:rPr>
        <w:t>（1）首先调试出多次反射自混合（MR-SMI）信号，使用EOM对MR-SMI信号进行正弦相位调制；（2）然后对调制后的MR-SMI信号进行傅里叶变换获得信号的频谱；（3）通过两个合适范围的窗从频谱中提取出一次谐波分量</w:t>
      </w:r>
      <w:r>
        <w:rPr>
          <w:rFonts w:hint="eastAsia" w:ascii="Times New Roman" w:hAnsi="Times New Roman" w:cs="Times New Roman"/>
          <w:i/>
          <w:sz w:val="24"/>
          <w:szCs w:val="24"/>
          <w:highlight w:val="yellow"/>
        </w:rPr>
        <w:t>P</w:t>
      </w:r>
      <w:r>
        <w:rPr>
          <w:rFonts w:ascii="Times New Roman" w:hAnsi="Times New Roman" w:cs="Times New Roman"/>
          <w:i/>
          <w:sz w:val="24"/>
          <w:szCs w:val="24"/>
          <w:highlight w:val="yellow"/>
          <w:vertAlign w:val="subscript"/>
        </w:rPr>
        <w:t>1</w:t>
      </w:r>
      <w:r>
        <w:rPr>
          <w:rFonts w:hint="eastAsia" w:ascii="Times New Roman" w:hAnsi="Times New Roman" w:cs="Times New Roman"/>
          <w:sz w:val="24"/>
          <w:szCs w:val="24"/>
          <w:highlight w:val="yellow"/>
        </w:rPr>
        <w:t>和二次谐波分量</w:t>
      </w:r>
      <w:r>
        <w:rPr>
          <w:rFonts w:hint="eastAsia" w:ascii="Times New Roman" w:hAnsi="Times New Roman" w:cs="Times New Roman"/>
          <w:i/>
          <w:sz w:val="24"/>
          <w:szCs w:val="24"/>
          <w:highlight w:val="yellow"/>
        </w:rPr>
        <w:t>P</w:t>
      </w:r>
      <w:r>
        <w:rPr>
          <w:rFonts w:ascii="Times New Roman" w:hAnsi="Times New Roman" w:cs="Times New Roman"/>
          <w:i/>
          <w:sz w:val="24"/>
          <w:szCs w:val="24"/>
          <w:highlight w:val="yellow"/>
          <w:vertAlign w:val="subscript"/>
        </w:rPr>
        <w:t>2</w:t>
      </w:r>
      <w:r>
        <w:rPr>
          <w:rFonts w:hint="eastAsia" w:ascii="Times New Roman" w:hAnsi="Times New Roman" w:cs="Times New Roman"/>
          <w:sz w:val="24"/>
          <w:szCs w:val="24"/>
          <w:highlight w:val="yellow"/>
        </w:rPr>
        <w:t>；（4）对滤出的一二次谐波分量分别进行傅里叶逆变换获得时域信号</w:t>
      </w:r>
      <w:r>
        <w:rPr>
          <w:rFonts w:hint="eastAsia" w:ascii="Times New Roman" w:hAnsi="Times New Roman" w:cs="Times New Roman"/>
          <w:i/>
          <w:sz w:val="24"/>
          <w:szCs w:val="24"/>
          <w:highlight w:val="yellow"/>
        </w:rPr>
        <w:t>p</w:t>
      </w:r>
      <w:r>
        <w:rPr>
          <w:rFonts w:ascii="Times New Roman" w:hAnsi="Times New Roman" w:cs="Times New Roman"/>
          <w:i/>
          <w:sz w:val="24"/>
          <w:szCs w:val="24"/>
          <w:highlight w:val="yellow"/>
          <w:vertAlign w:val="subscript"/>
        </w:rPr>
        <w:t>1</w:t>
      </w:r>
      <w:r>
        <w:rPr>
          <w:rFonts w:hint="eastAsia" w:ascii="Times New Roman" w:hAnsi="Times New Roman" w:cs="Times New Roman"/>
          <w:i/>
          <w:sz w:val="24"/>
          <w:szCs w:val="24"/>
          <w:highlight w:val="yellow"/>
        </w:rPr>
        <w:t>(</w:t>
      </w:r>
      <w:r>
        <w:rPr>
          <w:rFonts w:ascii="Times New Roman" w:hAnsi="Times New Roman" w:cs="Times New Roman"/>
          <w:i/>
          <w:sz w:val="24"/>
          <w:szCs w:val="24"/>
          <w:highlight w:val="yellow"/>
        </w:rPr>
        <w:t>t)</w:t>
      </w:r>
      <w:r>
        <w:rPr>
          <w:rFonts w:hint="eastAsia" w:ascii="Times New Roman" w:hAnsi="Times New Roman" w:cs="Times New Roman"/>
          <w:sz w:val="24"/>
          <w:szCs w:val="24"/>
          <w:highlight w:val="yellow"/>
        </w:rPr>
        <w:t>、</w:t>
      </w:r>
      <w:r>
        <w:rPr>
          <w:rFonts w:ascii="Times New Roman" w:hAnsi="Times New Roman" w:cs="Times New Roman"/>
          <w:i/>
          <w:sz w:val="24"/>
          <w:szCs w:val="24"/>
          <w:highlight w:val="yellow"/>
        </w:rPr>
        <w:t>p</w:t>
      </w:r>
      <w:r>
        <w:rPr>
          <w:rFonts w:ascii="Times New Roman" w:hAnsi="Times New Roman" w:cs="Times New Roman"/>
          <w:i/>
          <w:sz w:val="24"/>
          <w:szCs w:val="24"/>
          <w:highlight w:val="yellow"/>
          <w:vertAlign w:val="subscript"/>
        </w:rPr>
        <w:t>2</w:t>
      </w:r>
      <w:r>
        <w:rPr>
          <w:rFonts w:ascii="Times New Roman" w:hAnsi="Times New Roman" w:cs="Times New Roman"/>
          <w:i/>
          <w:sz w:val="24"/>
          <w:szCs w:val="24"/>
          <w:highlight w:val="yellow"/>
        </w:rPr>
        <w:t>(t)</w:t>
      </w:r>
      <w:r>
        <w:rPr>
          <w:rFonts w:hint="eastAsia" w:ascii="Times New Roman" w:hAnsi="Times New Roman" w:cs="Times New Roman"/>
          <w:sz w:val="24"/>
          <w:szCs w:val="24"/>
          <w:highlight w:val="yellow"/>
        </w:rPr>
        <w:t>；（5）通过对</w:t>
      </w:r>
      <w:r>
        <w:rPr>
          <w:rFonts w:hint="eastAsia" w:ascii="Times New Roman" w:hAnsi="Times New Roman" w:cs="Times New Roman"/>
          <w:i/>
          <w:sz w:val="24"/>
          <w:szCs w:val="24"/>
          <w:highlight w:val="yellow"/>
        </w:rPr>
        <w:t>p</w:t>
      </w:r>
      <w:r>
        <w:rPr>
          <w:rFonts w:ascii="Times New Roman" w:hAnsi="Times New Roman" w:cs="Times New Roman"/>
          <w:i/>
          <w:sz w:val="24"/>
          <w:szCs w:val="24"/>
          <w:highlight w:val="yellow"/>
          <w:vertAlign w:val="subscript"/>
        </w:rPr>
        <w:t>1</w:t>
      </w:r>
      <w:r>
        <w:rPr>
          <w:rFonts w:hint="eastAsia" w:ascii="Times New Roman" w:hAnsi="Times New Roman" w:cs="Times New Roman"/>
          <w:i/>
          <w:sz w:val="24"/>
          <w:szCs w:val="24"/>
          <w:highlight w:val="yellow"/>
        </w:rPr>
        <w:t>(</w:t>
      </w:r>
      <w:r>
        <w:rPr>
          <w:rFonts w:ascii="Times New Roman" w:hAnsi="Times New Roman" w:cs="Times New Roman"/>
          <w:i/>
          <w:sz w:val="24"/>
          <w:szCs w:val="24"/>
          <w:highlight w:val="yellow"/>
        </w:rPr>
        <w:t>t)</w:t>
      </w:r>
      <w:r>
        <w:rPr>
          <w:rFonts w:hint="eastAsia" w:ascii="Times New Roman" w:hAnsi="Times New Roman" w:cs="Times New Roman"/>
          <w:sz w:val="24"/>
          <w:szCs w:val="24"/>
          <w:highlight w:val="yellow"/>
        </w:rPr>
        <w:t>、</w:t>
      </w:r>
      <w:r>
        <w:rPr>
          <w:rFonts w:ascii="Times New Roman" w:hAnsi="Times New Roman" w:cs="Times New Roman"/>
          <w:i/>
          <w:sz w:val="24"/>
          <w:szCs w:val="24"/>
          <w:highlight w:val="yellow"/>
        </w:rPr>
        <w:t>p</w:t>
      </w:r>
      <w:r>
        <w:rPr>
          <w:rFonts w:ascii="Times New Roman" w:hAnsi="Times New Roman" w:cs="Times New Roman"/>
          <w:i/>
          <w:sz w:val="24"/>
          <w:szCs w:val="24"/>
          <w:highlight w:val="yellow"/>
          <w:vertAlign w:val="subscript"/>
        </w:rPr>
        <w:t>2</w:t>
      </w:r>
      <w:r>
        <w:rPr>
          <w:rFonts w:ascii="Times New Roman" w:hAnsi="Times New Roman" w:cs="Times New Roman"/>
          <w:i/>
          <w:sz w:val="24"/>
          <w:szCs w:val="24"/>
          <w:highlight w:val="yellow"/>
        </w:rPr>
        <w:t>(t)</w:t>
      </w:r>
      <w:r>
        <w:rPr>
          <w:rFonts w:hint="eastAsia" w:ascii="Times New Roman" w:hAnsi="Times New Roman" w:cs="Times New Roman"/>
          <w:sz w:val="24"/>
          <w:szCs w:val="24"/>
          <w:highlight w:val="yellow"/>
        </w:rPr>
        <w:t>分别进行去载波处理便可得到一、二次谐波振幅</w:t>
      </w:r>
      <w:r>
        <w:rPr>
          <w:rFonts w:ascii="Times New Roman" w:hAnsi="Times New Roman" w:cs="Times New Roman"/>
          <w:position w:val="-12"/>
          <w:sz w:val="24"/>
          <w:szCs w:val="24"/>
          <w:highlight w:val="yellow"/>
        </w:rPr>
        <w:object>
          <v:shape id="_x0000_i1212" o:spt="75" type="#_x0000_t75" style="height:17.25pt;width:27pt;" o:ole="t" filled="f" o:preferrelative="t" stroked="f" coordsize="21600,21600">
            <v:path/>
            <v:fill on="f" focussize="0,0"/>
            <v:stroke on="f" joinstyle="miter"/>
            <v:imagedata r:id="rId336" o:title=""/>
            <o:lock v:ext="edit" aspectratio="t"/>
            <w10:wrap type="none"/>
            <w10:anchorlock/>
          </v:shape>
          <o:OLEObject Type="Embed" ProgID="Equation.DSMT4" ShapeID="_x0000_i1212" DrawAspect="Content" ObjectID="_1468075912" r:id="rId351">
            <o:LockedField>false</o:LockedField>
          </o:OLEObject>
        </w:object>
      </w:r>
      <w:r>
        <w:rPr>
          <w:rFonts w:hint="eastAsia" w:ascii="Times New Roman" w:hAnsi="Times New Roman" w:cs="Times New Roman"/>
          <w:sz w:val="24"/>
          <w:szCs w:val="24"/>
          <w:highlight w:val="yellow"/>
        </w:rPr>
        <w:t>、</w:t>
      </w:r>
      <w:r>
        <w:rPr>
          <w:rFonts w:ascii="Times New Roman" w:hAnsi="Times New Roman" w:cs="Times New Roman"/>
          <w:position w:val="-12"/>
          <w:sz w:val="24"/>
          <w:szCs w:val="24"/>
          <w:highlight w:val="yellow"/>
        </w:rPr>
        <w:object>
          <v:shape id="_x0000_i1213" o:spt="75" type="#_x0000_t75" style="height:17.25pt;width:28.5pt;" o:ole="t" filled="f" o:preferrelative="t" stroked="f" coordsize="21600,21600">
            <v:path/>
            <v:fill on="f" focussize="0,0"/>
            <v:stroke on="f" joinstyle="miter"/>
            <v:imagedata r:id="rId338" o:title=""/>
            <o:lock v:ext="edit" aspectratio="t"/>
            <w10:wrap type="none"/>
            <w10:anchorlock/>
          </v:shape>
          <o:OLEObject Type="Embed" ProgID="Equation.DSMT4" ShapeID="_x0000_i1213" DrawAspect="Content" ObjectID="_1468075913" r:id="rId352">
            <o:LockedField>false</o:LockedField>
          </o:OLEObject>
        </w:object>
      </w:r>
      <w:r>
        <w:rPr>
          <w:rFonts w:hint="eastAsia" w:ascii="Times New Roman" w:hAnsi="Times New Roman" w:cs="Times New Roman"/>
          <w:sz w:val="24"/>
          <w:szCs w:val="24"/>
          <w:highlight w:val="yellow"/>
        </w:rPr>
        <w:t>，具体的计算公式为：</w:t>
      </w:r>
    </w:p>
    <w:p>
      <w:pPr>
        <w:spacing w:line="360" w:lineRule="auto"/>
        <w:ind w:firstLine="480" w:firstLineChars="200"/>
        <w:jc w:val="right"/>
        <w:rPr>
          <w:rFonts w:ascii="Times New Roman" w:hAnsi="Times New Roman" w:cs="Times New Roman"/>
          <w:sz w:val="24"/>
          <w:szCs w:val="24"/>
          <w:highlight w:val="yellow"/>
        </w:rPr>
      </w:pPr>
      <w:r>
        <w:rPr>
          <w:rFonts w:ascii="Times New Roman" w:hAnsi="Times New Roman" w:cs="Times New Roman"/>
          <w:position w:val="-16"/>
          <w:sz w:val="24"/>
          <w:szCs w:val="24"/>
          <w:highlight w:val="yellow"/>
        </w:rPr>
        <w:object>
          <v:shape id="_x0000_i1214" o:spt="75" type="#_x0000_t75" style="height:24pt;width:138pt;" o:ole="t" filled="f" o:preferrelative="t" stroked="f" coordsize="21600,21600">
            <v:path/>
            <v:fill on="f" focussize="0,0"/>
            <v:stroke on="f" joinstyle="miter"/>
            <v:imagedata r:id="rId354" o:title=""/>
            <o:lock v:ext="edit" aspectratio="t"/>
            <w10:wrap type="none"/>
            <w10:anchorlock/>
          </v:shape>
          <o:OLEObject Type="Embed" ProgID="Equation.DSMT4" ShapeID="_x0000_i1214" DrawAspect="Content" ObjectID="_1468075914" r:id="rId353">
            <o:LockedField>false</o:LockedField>
          </o:OLEObject>
        </w:object>
      </w:r>
      <w:r>
        <w:rPr>
          <w:rFonts w:ascii="Times New Roman" w:hAnsi="Times New Roman" w:cs="Times New Roman"/>
          <w:sz w:val="24"/>
          <w:szCs w:val="24"/>
          <w:highlight w:val="yellow"/>
        </w:rPr>
        <w:t xml:space="preserve">                        (3-13)</w:t>
      </w:r>
    </w:p>
    <w:p>
      <w:pPr>
        <w:spacing w:line="360" w:lineRule="auto"/>
        <w:ind w:firstLine="480" w:firstLineChars="200"/>
        <w:jc w:val="right"/>
        <w:rPr>
          <w:rFonts w:ascii="Times New Roman" w:hAnsi="Times New Roman" w:cs="Times New Roman"/>
          <w:sz w:val="24"/>
          <w:szCs w:val="24"/>
          <w:highlight w:val="yellow"/>
        </w:rPr>
      </w:pPr>
      <w:r>
        <w:rPr>
          <w:rFonts w:ascii="Times New Roman" w:hAnsi="Times New Roman" w:cs="Times New Roman"/>
          <w:position w:val="-16"/>
          <w:sz w:val="24"/>
          <w:szCs w:val="24"/>
          <w:highlight w:val="yellow"/>
        </w:rPr>
        <w:object>
          <v:shape id="_x0000_i1215" o:spt="75" type="#_x0000_t75" style="height:24pt;width:145.5pt;" o:ole="t" filled="f" o:preferrelative="t" stroked="f" coordsize="21600,21600">
            <v:path/>
            <v:fill on="f" focussize="0,0"/>
            <v:stroke on="f" joinstyle="miter"/>
            <v:imagedata r:id="rId356" o:title=""/>
            <o:lock v:ext="edit" aspectratio="t"/>
            <w10:wrap type="none"/>
            <w10:anchorlock/>
          </v:shape>
          <o:OLEObject Type="Embed" ProgID="Equation.DSMT4" ShapeID="_x0000_i1215" DrawAspect="Content" ObjectID="_1468075915" r:id="rId355">
            <o:LockedField>false</o:LockedField>
          </o:OLEObject>
        </w:object>
      </w:r>
      <w:r>
        <w:rPr>
          <w:rFonts w:ascii="Times New Roman" w:hAnsi="Times New Roman" w:cs="Times New Roman"/>
          <w:sz w:val="24"/>
          <w:szCs w:val="24"/>
          <w:highlight w:val="yellow"/>
        </w:rPr>
        <w:t xml:space="preserve">                       (3-14)</w:t>
      </w:r>
    </w:p>
    <w:p>
      <w:pPr>
        <w:spacing w:line="360" w:lineRule="auto"/>
        <w:rPr>
          <w:rFonts w:ascii="Times New Roman" w:hAnsi="Times New Roman" w:cs="Times New Roman"/>
          <w:sz w:val="24"/>
          <w:szCs w:val="24"/>
          <w:highlight w:val="yellow"/>
          <w:u w:val="none"/>
        </w:rPr>
      </w:pPr>
      <w:r>
        <w:rPr>
          <w:rFonts w:hint="eastAsia" w:ascii="Times New Roman" w:hAnsi="Times New Roman" w:cs="Times New Roman"/>
          <w:sz w:val="24"/>
          <w:szCs w:val="24"/>
          <w:highlight w:val="yellow"/>
        </w:rPr>
        <w:t>（6）最后将公式(3-</w:t>
      </w:r>
      <w:r>
        <w:rPr>
          <w:rFonts w:ascii="Times New Roman" w:hAnsi="Times New Roman" w:cs="Times New Roman"/>
          <w:sz w:val="24"/>
          <w:szCs w:val="24"/>
          <w:highlight w:val="yellow"/>
        </w:rPr>
        <w:t>11</w:t>
      </w:r>
      <w:r>
        <w:rPr>
          <w:rFonts w:hint="eastAsia" w:ascii="Times New Roman" w:hAnsi="Times New Roman" w:cs="Times New Roman"/>
          <w:sz w:val="24"/>
          <w:szCs w:val="24"/>
          <w:highlight w:val="yellow"/>
        </w:rPr>
        <w:t>)、(3-</w:t>
      </w:r>
      <w:r>
        <w:rPr>
          <w:rFonts w:ascii="Times New Roman" w:hAnsi="Times New Roman" w:cs="Times New Roman"/>
          <w:sz w:val="24"/>
          <w:szCs w:val="24"/>
          <w:highlight w:val="yellow"/>
        </w:rPr>
        <w:t>13</w:t>
      </w:r>
      <w:r>
        <w:rPr>
          <w:rFonts w:hint="eastAsia" w:ascii="Times New Roman" w:hAnsi="Times New Roman" w:cs="Times New Roman"/>
          <w:sz w:val="24"/>
          <w:szCs w:val="24"/>
          <w:highlight w:val="yellow"/>
        </w:rPr>
        <w:t>)及(3-</w:t>
      </w:r>
      <w:r>
        <w:rPr>
          <w:rFonts w:ascii="Times New Roman" w:hAnsi="Times New Roman" w:cs="Times New Roman"/>
          <w:sz w:val="24"/>
          <w:szCs w:val="24"/>
          <w:highlight w:val="yellow"/>
        </w:rPr>
        <w:t>14</w:t>
      </w:r>
      <w:r>
        <w:rPr>
          <w:rFonts w:hint="eastAsia" w:ascii="Times New Roman" w:hAnsi="Times New Roman" w:cs="Times New Roman"/>
          <w:sz w:val="24"/>
          <w:szCs w:val="24"/>
          <w:highlight w:val="yellow"/>
        </w:rPr>
        <w:t>)代入式(3-</w:t>
      </w:r>
      <w:r>
        <w:rPr>
          <w:rFonts w:ascii="Times New Roman" w:hAnsi="Times New Roman" w:cs="Times New Roman"/>
          <w:sz w:val="24"/>
          <w:szCs w:val="24"/>
          <w:highlight w:val="yellow"/>
        </w:rPr>
        <w:t>12</w:t>
      </w:r>
      <w:r>
        <w:rPr>
          <w:rFonts w:hint="eastAsia" w:ascii="Times New Roman" w:hAnsi="Times New Roman" w:cs="Times New Roman"/>
          <w:sz w:val="24"/>
          <w:szCs w:val="24"/>
          <w:highlight w:val="yellow"/>
        </w:rPr>
        <w:t>)中即可获得外部目标物的位移方程：</w:t>
      </w:r>
      <w:bookmarkStart w:id="372" w:name="_GoBack"/>
      <w:bookmarkEnd w:id="372"/>
    </w:p>
    <w:p>
      <w:pPr>
        <w:spacing w:line="360" w:lineRule="auto"/>
        <w:jc w:val="right"/>
        <w:rPr>
          <w:rFonts w:ascii="Times New Roman" w:hAnsi="Times New Roman" w:cs="Times New Roman"/>
          <w:sz w:val="24"/>
          <w:szCs w:val="24"/>
          <w:highlight w:val="yellow"/>
        </w:rPr>
      </w:pPr>
      <w:r>
        <w:rPr>
          <w:rFonts w:ascii="Times New Roman" w:hAnsi="Times New Roman" w:cs="Times New Roman"/>
          <w:position w:val="-40"/>
          <w:sz w:val="24"/>
          <w:szCs w:val="24"/>
          <w:highlight w:val="yellow"/>
        </w:rPr>
        <w:object>
          <v:shape id="_x0000_i1216" o:spt="75" type="#_x0000_t75" style="height:50.25pt;width:312pt;" o:ole="t" filled="f" o:preferrelative="t" stroked="f" coordsize="21600,21600">
            <v:path/>
            <v:fill on="f" focussize="0,0"/>
            <v:stroke on="f" joinstyle="miter"/>
            <v:imagedata r:id="rId358" o:title=""/>
            <o:lock v:ext="edit" aspectratio="t"/>
            <w10:wrap type="none"/>
            <w10:anchorlock/>
          </v:shape>
          <o:OLEObject Type="Embed" ProgID="Equation.DSMT4" ShapeID="_x0000_i1216" DrawAspect="Content" ObjectID="_1468075916" r:id="rId357">
            <o:LockedField>false</o:LockedField>
          </o:OLEObject>
        </w:object>
      </w:r>
      <w:r>
        <w:rPr>
          <w:rFonts w:ascii="Times New Roman" w:hAnsi="Times New Roman" w:cs="Times New Roman"/>
          <w:sz w:val="24"/>
          <w:szCs w:val="24"/>
          <w:highlight w:val="yellow"/>
        </w:rPr>
        <w:t xml:space="preserve">      (3-1</w:t>
      </w:r>
      <w:r>
        <w:rPr>
          <w:rFonts w:hint="eastAsia" w:ascii="Times New Roman" w:hAnsi="Times New Roman" w:cs="Times New Roman"/>
          <w:sz w:val="24"/>
          <w:szCs w:val="24"/>
          <w:highlight w:val="yellow"/>
        </w:rPr>
        <w:t>5</w:t>
      </w:r>
      <w:r>
        <w:rPr>
          <w:rFonts w:ascii="Times New Roman" w:hAnsi="Times New Roman" w:cs="Times New Roman"/>
          <w:sz w:val="24"/>
          <w:szCs w:val="24"/>
          <w:highlight w:val="yellow"/>
        </w:rPr>
        <w:t>)</w:t>
      </w:r>
    </w:p>
    <w:p>
      <w:pPr>
        <w:snapToGrid w:val="0"/>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由式(3-</w:t>
      </w:r>
      <w:r>
        <w:rPr>
          <w:rFonts w:ascii="Times New Roman" w:hAnsi="Times New Roman" w:cs="Times New Roman"/>
          <w:sz w:val="24"/>
          <w:szCs w:val="24"/>
        </w:rPr>
        <w:t>15</w:t>
      </w:r>
      <w:r>
        <w:rPr>
          <w:rFonts w:hint="eastAsia" w:ascii="Times New Roman" w:hAnsi="Times New Roman" w:cs="Times New Roman"/>
          <w:sz w:val="24"/>
          <w:szCs w:val="24"/>
        </w:rPr>
        <w:t>)中可直观看出调制频率</w:t>
      </w:r>
      <w:r>
        <w:rPr>
          <w:rFonts w:ascii="Times New Roman" w:hAnsi="Times New Roman" w:cs="Times New Roman"/>
          <w:position w:val="-12"/>
          <w:sz w:val="24"/>
          <w:szCs w:val="24"/>
        </w:rPr>
        <w:object>
          <v:shape id="_x0000_i1217" o:spt="75" type="#_x0000_t75" style="height:17.25pt;width:15pt;" o:ole="t" filled="f" o:preferrelative="t" stroked="f" coordsize="21600,21600">
            <v:path/>
            <v:fill on="f" focussize="0,0"/>
            <v:stroke on="f" joinstyle="miter"/>
            <v:imagedata r:id="rId360" o:title=""/>
            <o:lock v:ext="edit" aspectratio="t"/>
            <w10:wrap type="none"/>
            <w10:anchorlock/>
          </v:shape>
          <o:OLEObject Type="Embed" ProgID="Equation.DSMT4" ShapeID="_x0000_i1217" DrawAspect="Content" ObjectID="_1468075917" r:id="rId359">
            <o:LockedField>false</o:LockedField>
          </o:OLEObject>
        </w:object>
      </w:r>
      <w:r>
        <w:rPr>
          <w:rFonts w:hint="eastAsia" w:ascii="Times New Roman" w:hAnsi="Times New Roman" w:cs="Times New Roman"/>
          <w:sz w:val="24"/>
          <w:szCs w:val="24"/>
        </w:rPr>
        <w:t>和调制深度</w:t>
      </w:r>
      <w:r>
        <w:rPr>
          <w:rFonts w:hint="eastAsia" w:ascii="Times New Roman" w:hAnsi="Times New Roman" w:cs="Times New Roman"/>
          <w:i/>
          <w:sz w:val="24"/>
          <w:szCs w:val="24"/>
        </w:rPr>
        <w:t>h</w:t>
      </w:r>
      <w:r>
        <w:rPr>
          <w:rFonts w:hint="eastAsia" w:ascii="Times New Roman" w:hAnsi="Times New Roman" w:cs="Times New Roman"/>
          <w:sz w:val="24"/>
          <w:szCs w:val="24"/>
        </w:rPr>
        <w:t>均会对本章提出的位移重构方法产生影响，所以接下来将对这两个参数进行说明。</w:t>
      </w:r>
    </w:p>
    <w:p>
      <w:pPr>
        <w:pStyle w:val="25"/>
        <w:numPr>
          <w:ilvl w:val="0"/>
          <w:numId w:val="6"/>
        </w:numPr>
        <w:spacing w:line="360" w:lineRule="auto"/>
        <w:ind w:firstLineChars="0"/>
        <w:rPr>
          <w:rFonts w:ascii="Times New Roman" w:hAnsi="Times New Roman" w:cs="Times New Roman"/>
          <w:sz w:val="24"/>
          <w:szCs w:val="24"/>
        </w:rPr>
      </w:pPr>
      <w:r>
        <w:rPr>
          <w:rFonts w:hint="eastAsia" w:ascii="Times New Roman" w:hAnsi="Times New Roman" w:cs="Times New Roman"/>
          <w:sz w:val="24"/>
          <w:szCs w:val="24"/>
        </w:rPr>
        <w:t>调制频率</w:t>
      </w:r>
      <w:r>
        <w:rPr>
          <w:rFonts w:ascii="Times New Roman" w:hAnsi="Times New Roman" w:cs="Times New Roman"/>
          <w:position w:val="-12"/>
          <w:sz w:val="24"/>
          <w:szCs w:val="24"/>
        </w:rPr>
        <w:object>
          <v:shape id="_x0000_i1218" o:spt="75" type="#_x0000_t75" style="height:17.25pt;width:15pt;" o:ole="t" filled="f" o:preferrelative="t" stroked="f" coordsize="21600,21600">
            <v:path/>
            <v:fill on="f" focussize="0,0"/>
            <v:stroke on="f" joinstyle="miter"/>
            <v:imagedata r:id="rId362" o:title=""/>
            <o:lock v:ext="edit" aspectratio="t"/>
            <w10:wrap type="none"/>
            <w10:anchorlock/>
          </v:shape>
          <o:OLEObject Type="Embed" ProgID="Equation.DSMT4" ShapeID="_x0000_i1218" DrawAspect="Content" ObjectID="_1468075918" r:id="rId361">
            <o:LockedField>false</o:LockedField>
          </o:OLEObject>
        </w:object>
      </w:r>
    </w:p>
    <w:p>
      <w:pPr>
        <w:snapToGrid w:val="0"/>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highlight w:val="yellow"/>
        </w:rPr>
        <w:t>电光晶体的调制频率</w:t>
      </w:r>
      <w:r>
        <w:rPr>
          <w:rFonts w:ascii="Times New Roman" w:hAnsi="Times New Roman" w:cs="Times New Roman"/>
          <w:position w:val="-12"/>
          <w:sz w:val="24"/>
          <w:szCs w:val="24"/>
          <w:highlight w:val="yellow"/>
        </w:rPr>
        <w:object>
          <v:shape id="_x0000_i1219" o:spt="75" type="#_x0000_t75" style="height:17.25pt;width:15pt;" o:ole="t" filled="f" o:preferrelative="t" stroked="f" coordsize="21600,21600">
            <v:path/>
            <v:fill on="f" focussize="0,0"/>
            <v:stroke on="f" joinstyle="miter"/>
            <v:imagedata r:id="rId364" o:title=""/>
            <o:lock v:ext="edit" aspectratio="t"/>
            <w10:wrap type="none"/>
            <w10:anchorlock/>
          </v:shape>
          <o:OLEObject Type="Embed" ProgID="Equation.DSMT4" ShapeID="_x0000_i1219" DrawAspect="Content" ObjectID="_1468075919" r:id="rId363">
            <o:LockedField>false</o:LockedField>
          </o:OLEObject>
        </w:object>
      </w:r>
      <w:r>
        <w:rPr>
          <w:rFonts w:hint="eastAsia" w:ascii="Times New Roman" w:hAnsi="Times New Roman" w:cs="Times New Roman"/>
          <w:sz w:val="24"/>
          <w:szCs w:val="24"/>
        </w:rPr>
        <w:t>在相位调制中起着十分重要的作用，若选取的</w:t>
      </w:r>
      <w:r>
        <w:rPr>
          <w:rFonts w:ascii="Times New Roman" w:hAnsi="Times New Roman" w:cs="Times New Roman"/>
          <w:position w:val="-12"/>
          <w:sz w:val="24"/>
          <w:szCs w:val="24"/>
        </w:rPr>
        <w:object>
          <v:shape id="_x0000_i1220" o:spt="75" type="#_x0000_t75" style="height:17.25pt;width:15pt;" o:ole="t" filled="f" o:preferrelative="t" stroked="f" coordsize="21600,21600">
            <v:path/>
            <v:fill on="f" focussize="0,0"/>
            <v:stroke on="f" joinstyle="miter"/>
            <v:imagedata r:id="rId366" o:title=""/>
            <o:lock v:ext="edit" aspectratio="t"/>
            <w10:wrap type="none"/>
            <w10:anchorlock/>
          </v:shape>
          <o:OLEObject Type="Embed" ProgID="Equation.DSMT4" ShapeID="_x0000_i1220" DrawAspect="Content" ObjectID="_1468075920" r:id="rId365">
            <o:LockedField>false</o:LockedField>
          </o:OLEObject>
        </w:object>
      </w:r>
      <w:r>
        <w:rPr>
          <w:rFonts w:hint="eastAsia" w:ascii="Times New Roman" w:hAnsi="Times New Roman" w:cs="Times New Roman"/>
          <w:sz w:val="24"/>
          <w:szCs w:val="24"/>
        </w:rPr>
        <w:t>值过小将会造成调制信号在频域中的频谱混叠，导致无法正确提取出一、二次谐波分量，此时提出的方法失效，不能准确还原出目标物的位移。若选取的</w:t>
      </w:r>
      <w:r>
        <w:rPr>
          <w:rFonts w:ascii="Times New Roman" w:hAnsi="Times New Roman" w:cs="Times New Roman"/>
          <w:position w:val="-12"/>
          <w:sz w:val="24"/>
          <w:szCs w:val="24"/>
        </w:rPr>
        <w:object>
          <v:shape id="_x0000_i1221" o:spt="75" type="#_x0000_t75" style="height:17.25pt;width:15pt;" o:ole="t" filled="f" o:preferrelative="t" stroked="f" coordsize="21600,21600">
            <v:path/>
            <v:fill on="f" focussize="0,0"/>
            <v:stroke on="f" joinstyle="miter"/>
            <v:imagedata r:id="rId366" o:title=""/>
            <o:lock v:ext="edit" aspectratio="t"/>
            <w10:wrap type="none"/>
            <w10:anchorlock/>
          </v:shape>
          <o:OLEObject Type="Embed" ProgID="Equation.DSMT4" ShapeID="_x0000_i1221" DrawAspect="Content" ObjectID="_1468075921" r:id="rId367">
            <o:LockedField>false</o:LockedField>
          </o:OLEObject>
        </w:object>
      </w:r>
      <w:r>
        <w:rPr>
          <w:rFonts w:hint="eastAsia" w:ascii="Times New Roman" w:hAnsi="Times New Roman" w:cs="Times New Roman"/>
          <w:sz w:val="24"/>
          <w:szCs w:val="24"/>
        </w:rPr>
        <w:t>值过大，则需提高采集模块的采样率，这无疑将会增加系统的硬件成本。因此为了获得良好的调制效果，在调制过程中要选取合适的</w:t>
      </w:r>
      <w:r>
        <w:rPr>
          <w:rFonts w:ascii="Times New Roman" w:hAnsi="Times New Roman" w:cs="Times New Roman"/>
          <w:position w:val="-12"/>
          <w:sz w:val="24"/>
          <w:szCs w:val="24"/>
        </w:rPr>
        <w:object>
          <v:shape id="_x0000_i1222" o:spt="75" type="#_x0000_t75" style="height:17.25pt;width:15pt;" o:ole="t" filled="f" o:preferrelative="t" stroked="f" coordsize="21600,21600">
            <v:path/>
            <v:fill on="f" focussize="0,0"/>
            <v:stroke on="f" joinstyle="miter"/>
            <v:imagedata r:id="rId366" o:title=""/>
            <o:lock v:ext="edit" aspectratio="t"/>
            <w10:wrap type="none"/>
            <w10:anchorlock/>
          </v:shape>
          <o:OLEObject Type="Embed" ProgID="Equation.DSMT4" ShapeID="_x0000_i1222" DrawAspect="Content" ObjectID="_1468075922" r:id="rId368">
            <o:LockedField>false</o:LockedField>
          </o:OLEObject>
        </w:object>
      </w:r>
      <w:r>
        <w:rPr>
          <w:rFonts w:hint="eastAsia" w:ascii="Times New Roman" w:hAnsi="Times New Roman" w:cs="Times New Roman"/>
          <w:sz w:val="24"/>
          <w:szCs w:val="24"/>
        </w:rPr>
        <w:t>值，避免出现频谱交叠的现象，此时需满足</w:t>
      </w:r>
      <w:bookmarkStart w:id="177" w:name="OLE_LINK68"/>
      <w:r>
        <w:rPr>
          <w:rFonts w:ascii="Times New Roman" w:hAnsi="Times New Roman" w:cs="Times New Roman"/>
          <w:position w:val="-12"/>
          <w:sz w:val="24"/>
          <w:szCs w:val="24"/>
        </w:rPr>
        <w:object>
          <v:shape id="_x0000_i1223" o:spt="75" type="#_x0000_t75" style="height:17.25pt;width:43.5pt;" o:ole="t" filled="f" o:preferrelative="t" stroked="f" coordsize="21600,21600">
            <v:path/>
            <v:fill on="f" focussize="0,0"/>
            <v:stroke on="f" joinstyle="miter"/>
            <v:imagedata r:id="rId370" o:title=""/>
            <o:lock v:ext="edit" aspectratio="t"/>
            <w10:wrap type="none"/>
            <w10:anchorlock/>
          </v:shape>
          <o:OLEObject Type="Embed" ProgID="Equation.DSMT4" ShapeID="_x0000_i1223" DrawAspect="Content" ObjectID="_1468075923" r:id="rId369">
            <o:LockedField>false</o:LockedField>
          </o:OLEObject>
        </w:object>
      </w:r>
      <w:bookmarkEnd w:id="177"/>
      <w:r>
        <w:rPr>
          <w:rFonts w:hint="eastAsia" w:ascii="Times New Roman" w:hAnsi="Times New Roman" w:cs="Times New Roman"/>
          <w:sz w:val="24"/>
          <w:szCs w:val="24"/>
        </w:rPr>
        <w:t>，</w:t>
      </w:r>
      <w:r>
        <w:rPr>
          <w:rFonts w:hint="eastAsia" w:ascii="Times New Roman" w:hAnsi="Times New Roman" w:cs="Times New Roman"/>
          <w:i/>
          <w:sz w:val="24"/>
          <w:szCs w:val="24"/>
        </w:rPr>
        <w:t>F</w:t>
      </w:r>
      <w:r>
        <w:rPr>
          <w:rFonts w:hint="eastAsia" w:ascii="Times New Roman" w:hAnsi="Times New Roman" w:cs="Times New Roman"/>
          <w:sz w:val="24"/>
          <w:szCs w:val="24"/>
        </w:rPr>
        <w:t>为由目标物位移产生的相位</w:t>
      </w:r>
      <w:r>
        <w:rPr>
          <w:rFonts w:ascii="Times New Roman" w:hAnsi="Times New Roman" w:cs="Times New Roman"/>
          <w:position w:val="-10"/>
          <w:sz w:val="24"/>
          <w:szCs w:val="24"/>
        </w:rPr>
        <w:object>
          <v:shape id="_x0000_i1224" o:spt="75" type="#_x0000_t75" style="height:17.25pt;width:23.25pt;" o:ole="t" filled="f" o:preferrelative="t" stroked="f" coordsize="21600,21600">
            <v:path/>
            <v:fill on="f" focussize="0,0"/>
            <v:stroke on="f" joinstyle="miter"/>
            <v:imagedata r:id="rId372" o:title=""/>
            <o:lock v:ext="edit" aspectratio="t"/>
            <w10:wrap type="none"/>
            <w10:anchorlock/>
          </v:shape>
          <o:OLEObject Type="Embed" ProgID="Equation.DSMT4" ShapeID="_x0000_i1224" DrawAspect="Content" ObjectID="_1468075924" r:id="rId371">
            <o:LockedField>false</o:LockedField>
          </o:OLEObject>
        </w:object>
      </w:r>
      <w:r>
        <w:rPr>
          <w:rFonts w:hint="eastAsia" w:ascii="Times New Roman" w:hAnsi="Times New Roman" w:cs="Times New Roman"/>
          <w:sz w:val="24"/>
          <w:szCs w:val="24"/>
        </w:rPr>
        <w:t>所含的频谱成分，即瞬间频率。</w:t>
      </w:r>
      <w:r>
        <w:rPr>
          <w:rFonts w:hint="eastAsia" w:ascii="Times New Roman" w:hAnsi="Times New Roman" w:cs="Times New Roman"/>
          <w:sz w:val="24"/>
          <w:szCs w:val="24"/>
          <w:highlight w:val="yellow"/>
          <w:rPrChange w:id="56" w:author="admin" w:date="2021-05-13T19:16:00Z">
            <w:rPr>
              <w:rFonts w:hint="eastAsia" w:ascii="Times New Roman" w:hAnsi="Times New Roman" w:cs="Times New Roman"/>
              <w:sz w:val="24"/>
              <w:szCs w:val="24"/>
            </w:rPr>
          </w:rPrChange>
        </w:rPr>
        <w:t>假设外部目标物做正弦振动，</w:t>
      </w:r>
      <w:r>
        <w:rPr>
          <w:rFonts w:hint="eastAsia" w:ascii="Times New Roman" w:hAnsi="Times New Roman" w:cs="Times New Roman"/>
          <w:sz w:val="24"/>
          <w:szCs w:val="24"/>
          <w:highlight w:val="yellow"/>
          <w:rPrChange w:id="57" w:author="admin" w:date="2021-05-13T19:16:00Z">
            <w:rPr>
              <w:rFonts w:hint="eastAsia" w:ascii="Times New Roman" w:hAnsi="Times New Roman" w:cs="Times New Roman"/>
              <w:sz w:val="24"/>
              <w:szCs w:val="24"/>
            </w:rPr>
          </w:rPrChange>
        </w:rPr>
        <w:t>其</w:t>
      </w:r>
      <w:r>
        <w:rPr>
          <w:rFonts w:hint="eastAsia" w:ascii="Times New Roman" w:hAnsi="Times New Roman" w:cs="Times New Roman"/>
          <w:sz w:val="24"/>
          <w:szCs w:val="24"/>
          <w:highlight w:val="yellow"/>
          <w:rPrChange w:id="58" w:author="admin" w:date="2021-05-13T19:16:00Z">
            <w:rPr>
              <w:rFonts w:hint="eastAsia" w:ascii="Times New Roman" w:hAnsi="Times New Roman" w:cs="Times New Roman"/>
              <w:sz w:val="24"/>
              <w:szCs w:val="24"/>
            </w:rPr>
          </w:rPrChange>
        </w:rPr>
        <w:t>振幅和振动频率分别为</w:t>
      </w:r>
      <w:r>
        <w:rPr>
          <w:rFonts w:hint="eastAsia" w:ascii="Times New Roman" w:hAnsi="Times New Roman" w:cs="Times New Roman"/>
          <w:sz w:val="24"/>
          <w:szCs w:val="24"/>
          <w:highlight w:val="yellow"/>
          <w:rPrChange w:id="59" w:author="admin" w:date="2021-05-13T19:16:00Z">
            <w:rPr>
              <w:rFonts w:hint="eastAsia" w:ascii="Times New Roman" w:hAnsi="Times New Roman" w:cs="Times New Roman"/>
              <w:sz w:val="24"/>
              <w:szCs w:val="24"/>
            </w:rPr>
          </w:rPrChange>
        </w:rPr>
        <w:t>A</w:t>
      </w:r>
      <w:r>
        <w:rPr>
          <w:rFonts w:hint="eastAsia" w:ascii="Times New Roman" w:hAnsi="Times New Roman" w:cs="Times New Roman"/>
          <w:sz w:val="24"/>
          <w:szCs w:val="24"/>
          <w:highlight w:val="yellow"/>
          <w:rPrChange w:id="60" w:author="admin" w:date="2021-05-13T19:16:00Z">
            <w:rPr>
              <w:rFonts w:hint="eastAsia" w:ascii="Times New Roman" w:hAnsi="Times New Roman" w:cs="Times New Roman"/>
              <w:sz w:val="24"/>
              <w:szCs w:val="24"/>
            </w:rPr>
          </w:rPrChange>
        </w:rPr>
        <w:t>和</w:t>
      </w:r>
      <w:r>
        <w:rPr>
          <w:rFonts w:hint="eastAsia" w:ascii="Times New Roman" w:hAnsi="Times New Roman" w:cs="Times New Roman"/>
          <w:i/>
          <w:sz w:val="24"/>
          <w:szCs w:val="24"/>
          <w:highlight w:val="yellow"/>
          <w:rPrChange w:id="61" w:author="admin" w:date="2021-05-13T19:16:00Z">
            <w:rPr>
              <w:rFonts w:hint="eastAsia" w:ascii="Times New Roman" w:hAnsi="Times New Roman" w:cs="Times New Roman"/>
              <w:i/>
              <w:sz w:val="24"/>
              <w:szCs w:val="24"/>
            </w:rPr>
          </w:rPrChange>
        </w:rPr>
        <w:t>f</w:t>
      </w:r>
      <w:r>
        <w:rPr>
          <w:rFonts w:hint="eastAsia" w:ascii="Times New Roman" w:hAnsi="Times New Roman" w:cs="Times New Roman"/>
          <w:sz w:val="24"/>
          <w:szCs w:val="24"/>
          <w:highlight w:val="yellow"/>
          <w:rPrChange w:id="62" w:author="admin" w:date="2021-05-13T19:16:00Z">
            <w:rPr>
              <w:rFonts w:hint="eastAsia" w:ascii="Times New Roman" w:hAnsi="Times New Roman" w:cs="Times New Roman"/>
              <w:sz w:val="24"/>
              <w:szCs w:val="24"/>
            </w:rPr>
          </w:rPrChange>
        </w:rPr>
        <w:t>，</w:t>
      </w:r>
      <w:r>
        <w:rPr>
          <w:rFonts w:hint="eastAsia" w:ascii="Times New Roman" w:hAnsi="Times New Roman" w:cs="Times New Roman"/>
          <w:sz w:val="24"/>
          <w:szCs w:val="24"/>
        </w:rPr>
        <w:t>位移为</w:t>
      </w:r>
      <w:r>
        <w:rPr>
          <w:rFonts w:ascii="Times New Roman" w:hAnsi="Times New Roman" w:cs="Times New Roman"/>
          <w:position w:val="-10"/>
          <w:sz w:val="24"/>
          <w:szCs w:val="24"/>
        </w:rPr>
        <w:object>
          <v:shape id="_x0000_i1225" o:spt="75" type="#_x0000_t75" style="height:17.25pt;width:90.75pt;" o:ole="t" filled="f" o:preferrelative="t" stroked="f" coordsize="21600,21600">
            <v:path/>
            <v:fill on="f" focussize="0,0"/>
            <v:stroke on="f" joinstyle="miter"/>
            <v:imagedata r:id="rId374" o:title=""/>
            <o:lock v:ext="edit" aspectratio="t"/>
            <w10:wrap type="none"/>
            <w10:anchorlock/>
          </v:shape>
          <o:OLEObject Type="Embed" ProgID="Equation.DSMT4" ShapeID="_x0000_i1225" DrawAspect="Content" ObjectID="_1468075925" r:id="rId373">
            <o:LockedField>false</o:LockedField>
          </o:OLEObject>
        </w:object>
      </w:r>
      <w:r>
        <w:rPr>
          <w:rFonts w:hint="eastAsia" w:ascii="Times New Roman" w:hAnsi="Times New Roman" w:cs="Times New Roman"/>
          <w:sz w:val="24"/>
          <w:szCs w:val="24"/>
        </w:rPr>
        <w:t>，则相位</w:t>
      </w:r>
      <w:r>
        <w:rPr>
          <w:rFonts w:ascii="Times New Roman" w:hAnsi="Times New Roman" w:cs="Times New Roman"/>
          <w:position w:val="-10"/>
          <w:sz w:val="24"/>
          <w:szCs w:val="24"/>
        </w:rPr>
        <w:object>
          <v:shape id="_x0000_i1226" o:spt="75" type="#_x0000_t75" style="height:17.25pt;width:23.25pt;" o:ole="t" filled="f" o:preferrelative="t" stroked="f" coordsize="21600,21600">
            <v:path/>
            <v:fill on="f" focussize="0,0"/>
            <v:stroke on="f" joinstyle="miter"/>
            <v:imagedata r:id="rId376" o:title=""/>
            <o:lock v:ext="edit" aspectratio="t"/>
            <w10:wrap type="none"/>
            <w10:anchorlock/>
          </v:shape>
          <o:OLEObject Type="Embed" ProgID="Equation.DSMT4" ShapeID="_x0000_i1226" DrawAspect="Content" ObjectID="_1468075926" r:id="rId375">
            <o:LockedField>false</o:LockedField>
          </o:OLEObject>
        </w:object>
      </w:r>
      <w:r>
        <w:rPr>
          <w:rFonts w:hint="eastAsia" w:ascii="Times New Roman" w:hAnsi="Times New Roman" w:cs="Times New Roman"/>
          <w:sz w:val="24"/>
          <w:szCs w:val="24"/>
        </w:rPr>
        <w:t>表示为：</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24"/>
          <w:sz w:val="24"/>
          <w:szCs w:val="24"/>
        </w:rPr>
        <w:object>
          <v:shape id="_x0000_i1227" o:spt="75" type="#_x0000_t75" style="height:33.75pt;width:146.25pt;" o:ole="t" filled="f" o:preferrelative="t" stroked="f" coordsize="21600,21600">
            <v:path/>
            <v:fill on="f" focussize="0,0"/>
            <v:stroke on="f" joinstyle="miter"/>
            <v:imagedata r:id="rId378" o:title=""/>
            <o:lock v:ext="edit" aspectratio="t"/>
            <w10:wrap type="none"/>
            <w10:anchorlock/>
          </v:shape>
          <o:OLEObject Type="Embed" ProgID="Equation.DSMT4" ShapeID="_x0000_i1227" DrawAspect="Content" ObjectID="_1468075927" r:id="rId377">
            <o:LockedField>false</o:LockedField>
          </o:OLEObject>
        </w:object>
      </w:r>
      <w:r>
        <w:rPr>
          <w:rFonts w:ascii="Times New Roman" w:hAnsi="Times New Roman" w:cs="Times New Roman"/>
          <w:sz w:val="24"/>
          <w:szCs w:val="24"/>
        </w:rPr>
        <w:t xml:space="preserve">                       (3-16)</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根据瞬间频率</w:t>
      </w:r>
      <w:r>
        <w:rPr>
          <w:rFonts w:hint="eastAsia" w:ascii="Times New Roman" w:hAnsi="Times New Roman" w:cs="Times New Roman"/>
          <w:i/>
          <w:sz w:val="24"/>
          <w:szCs w:val="24"/>
        </w:rPr>
        <w:t>F</w:t>
      </w:r>
      <w:r>
        <w:rPr>
          <w:rFonts w:hint="eastAsia" w:ascii="Times New Roman" w:hAnsi="Times New Roman" w:cs="Times New Roman"/>
          <w:sz w:val="24"/>
          <w:szCs w:val="24"/>
        </w:rPr>
        <w:t>与相位</w:t>
      </w:r>
      <w:r>
        <w:rPr>
          <w:rFonts w:ascii="Times New Roman" w:hAnsi="Times New Roman" w:cs="Times New Roman"/>
          <w:position w:val="-10"/>
          <w:sz w:val="24"/>
          <w:szCs w:val="24"/>
        </w:rPr>
        <w:object>
          <v:shape id="_x0000_i1228" o:spt="75" type="#_x0000_t75" style="height:17.25pt;width:23.25pt;" o:ole="t" filled="f" o:preferrelative="t" stroked="f" coordsize="21600,21600">
            <v:path/>
            <v:fill on="f" focussize="0,0"/>
            <v:stroke on="f" joinstyle="miter"/>
            <v:imagedata r:id="rId376" o:title=""/>
            <o:lock v:ext="edit" aspectratio="t"/>
            <w10:wrap type="none"/>
            <w10:anchorlock/>
          </v:shape>
          <o:OLEObject Type="Embed" ProgID="Equation.DSMT4" ShapeID="_x0000_i1228" DrawAspect="Content" ObjectID="_1468075928" r:id="rId379">
            <o:LockedField>false</o:LockedField>
          </o:OLEObject>
        </w:object>
      </w:r>
      <w:r>
        <w:rPr>
          <w:rFonts w:hint="eastAsia" w:ascii="Times New Roman" w:hAnsi="Times New Roman" w:cs="Times New Roman"/>
          <w:sz w:val="24"/>
          <w:szCs w:val="24"/>
        </w:rPr>
        <w:t>的关系即可得：</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24"/>
          <w:sz w:val="24"/>
          <w:szCs w:val="24"/>
        </w:rPr>
        <w:object>
          <v:shape id="_x0000_i1229" o:spt="75" type="#_x0000_t75" style="height:33.75pt;width:202.5pt;" o:ole="t" filled="f" o:preferrelative="t" stroked="f" coordsize="21600,21600">
            <v:path/>
            <v:fill on="f" focussize="0,0"/>
            <v:stroke on="f" joinstyle="miter"/>
            <v:imagedata r:id="rId381" o:title=""/>
            <o:lock v:ext="edit" aspectratio="t"/>
            <w10:wrap type="none"/>
            <w10:anchorlock/>
          </v:shape>
          <o:OLEObject Type="Embed" ProgID="Equation.DSMT4" ShapeID="_x0000_i1229" DrawAspect="Content" ObjectID="_1468075929" r:id="rId380">
            <o:LockedField>false</o:LockedField>
          </o:OLEObject>
        </w:object>
      </w:r>
      <w:r>
        <w:rPr>
          <w:rFonts w:ascii="Times New Roman" w:hAnsi="Times New Roman" w:cs="Times New Roman"/>
          <w:sz w:val="24"/>
          <w:szCs w:val="24"/>
        </w:rPr>
        <w:t xml:space="preserve">                (3-17)</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要使</w:t>
      </w:r>
      <w:r>
        <w:rPr>
          <w:rFonts w:ascii="Times New Roman" w:hAnsi="Times New Roman" w:cs="Times New Roman"/>
          <w:position w:val="-12"/>
          <w:sz w:val="24"/>
          <w:szCs w:val="24"/>
        </w:rPr>
        <w:object>
          <v:shape id="_x0000_i1230" o:spt="75" type="#_x0000_t75" style="height:17.25pt;width:43.5pt;" o:ole="t" filled="f" o:preferrelative="t" stroked="f" coordsize="21600,21600">
            <v:path/>
            <v:fill on="f" focussize="0,0"/>
            <v:stroke on="f" joinstyle="miter"/>
            <v:imagedata r:id="rId370" o:title=""/>
            <o:lock v:ext="edit" aspectratio="t"/>
            <w10:wrap type="none"/>
            <w10:anchorlock/>
          </v:shape>
          <o:OLEObject Type="Embed" ProgID="Equation.DSMT4" ShapeID="_x0000_i1230" DrawAspect="Content" ObjectID="_1468075930" r:id="rId382">
            <o:LockedField>false</o:LockedField>
          </o:OLEObject>
        </w:object>
      </w:r>
      <w:r>
        <w:rPr>
          <w:rFonts w:hint="eastAsia" w:ascii="Times New Roman" w:hAnsi="Times New Roman" w:cs="Times New Roman"/>
          <w:sz w:val="24"/>
          <w:szCs w:val="24"/>
        </w:rPr>
        <w:t>，即</w:t>
      </w:r>
      <w:r>
        <w:rPr>
          <w:rFonts w:ascii="Times New Roman" w:hAnsi="Times New Roman" w:cs="Times New Roman"/>
          <w:position w:val="-12"/>
          <w:sz w:val="24"/>
          <w:szCs w:val="24"/>
        </w:rPr>
        <w:object>
          <v:shape id="_x0000_i1231" o:spt="75" type="#_x0000_t75" style="height:17.25pt;width:50.25pt;" o:ole="t" filled="f" o:preferrelative="t" stroked="f" coordsize="21600,21600">
            <v:path/>
            <v:fill on="f" focussize="0,0"/>
            <v:stroke on="f" joinstyle="miter"/>
            <v:imagedata r:id="rId384" o:title=""/>
            <o:lock v:ext="edit" aspectratio="t"/>
            <w10:wrap type="none"/>
            <w10:anchorlock/>
          </v:shape>
          <o:OLEObject Type="Embed" ProgID="Equation.DSMT4" ShapeID="_x0000_i1231" DrawAspect="Content" ObjectID="_1468075931" r:id="rId383">
            <o:LockedField>false</o:LockedField>
          </o:OLEObject>
        </w:object>
      </w:r>
      <w:r>
        <w:rPr>
          <w:rFonts w:hint="eastAsia" w:ascii="Times New Roman" w:hAnsi="Times New Roman" w:cs="Times New Roman"/>
          <w:sz w:val="24"/>
          <w:szCs w:val="24"/>
        </w:rPr>
        <w:t>恒成立，则需满足以下条件：</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24"/>
          <w:sz w:val="24"/>
          <w:szCs w:val="24"/>
        </w:rPr>
        <w:object>
          <v:shape id="_x0000_i1232" o:spt="75" type="#_x0000_t75" style="height:33.75pt;width:142.5pt;" o:ole="t" filled="f" o:preferrelative="t" stroked="f" coordsize="21600,21600">
            <v:path/>
            <v:fill on="f" focussize="0,0"/>
            <v:stroke on="f" joinstyle="miter"/>
            <v:imagedata r:id="rId386" o:title=""/>
            <o:lock v:ext="edit" aspectratio="t"/>
            <w10:wrap type="none"/>
            <w10:anchorlock/>
          </v:shape>
          <o:OLEObject Type="Embed" ProgID="Equation.DSMT4" ShapeID="_x0000_i1232" DrawAspect="Content" ObjectID="_1468075932" r:id="rId385">
            <o:LockedField>false</o:LockedField>
          </o:OLEObject>
        </w:object>
      </w:r>
      <w:r>
        <w:rPr>
          <w:rFonts w:ascii="Times New Roman" w:hAnsi="Times New Roman" w:cs="Times New Roman"/>
          <w:sz w:val="24"/>
          <w:szCs w:val="24"/>
        </w:rPr>
        <w:t xml:space="preserve">                     (3-18)</w:t>
      </w:r>
    </w:p>
    <w:p>
      <w:pPr>
        <w:snapToGrid w:val="0"/>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由上式可知，谐波频谱宽度与外部目标物振幅A、振动频率</w:t>
      </w:r>
      <w:r>
        <w:rPr>
          <w:rFonts w:hint="eastAsia" w:ascii="Times New Roman" w:hAnsi="Times New Roman" w:cs="Times New Roman"/>
          <w:i/>
          <w:sz w:val="24"/>
          <w:szCs w:val="24"/>
        </w:rPr>
        <w:t>f</w:t>
      </w:r>
      <w:r>
        <w:rPr>
          <w:rFonts w:hint="eastAsia" w:ascii="Times New Roman" w:hAnsi="Times New Roman" w:cs="Times New Roman"/>
          <w:sz w:val="24"/>
          <w:szCs w:val="24"/>
        </w:rPr>
        <w:t>以及光程增益</w:t>
      </w:r>
      <w:r>
        <w:rPr>
          <w:position w:val="-10"/>
        </w:rPr>
        <w:object>
          <v:shape id="_x0000_i1233" o:spt="75" type="#_x0000_t75" style="height:17.25pt;width:42pt;" o:ole="t" filled="f" o:preferrelative="t" stroked="f" coordsize="21600,21600">
            <v:path/>
            <v:fill on="f" focussize="0,0"/>
            <v:stroke on="f" joinstyle="miter"/>
            <v:imagedata r:id="rId293" o:title=""/>
            <o:lock v:ext="edit" aspectratio="t"/>
            <w10:wrap type="none"/>
            <w10:anchorlock/>
          </v:shape>
          <o:OLEObject Type="Embed" ProgID="Equation.DSMT4" ShapeID="_x0000_i1233" DrawAspect="Content" ObjectID="_1468075933" r:id="rId387">
            <o:LockedField>false</o:LockedField>
          </o:OLEObject>
        </w:object>
      </w:r>
      <w:r>
        <w:rPr>
          <w:rFonts w:hint="eastAsia" w:ascii="Times New Roman" w:hAnsi="Times New Roman" w:cs="Times New Roman"/>
          <w:sz w:val="24"/>
          <w:szCs w:val="24"/>
        </w:rPr>
        <w:t>的乘积成正比，又</w:t>
      </w:r>
      <w:r>
        <w:rPr>
          <w:position w:val="-10"/>
        </w:rPr>
        <w:object>
          <v:shape id="_x0000_i1234" o:spt="75" type="#_x0000_t75" style="height:17.25pt;width:42pt;" o:ole="t" filled="f" o:preferrelative="t" stroked="f" coordsize="21600,21600">
            <v:path/>
            <v:fill on="f" focussize="0,0"/>
            <v:stroke on="f" joinstyle="miter"/>
            <v:imagedata r:id="rId293" o:title=""/>
            <o:lock v:ext="edit" aspectratio="t"/>
            <w10:wrap type="none"/>
            <w10:anchorlock/>
          </v:shape>
          <o:OLEObject Type="Embed" ProgID="Equation.DSMT4" ShapeID="_x0000_i1234" DrawAspect="Content" ObjectID="_1468075934" r:id="rId388">
            <o:LockedField>false</o:LockedField>
          </o:OLEObject>
        </w:object>
      </w:r>
      <w:r>
        <w:rPr>
          <w:rFonts w:hint="eastAsia" w:ascii="Times New Roman" w:hAnsi="Times New Roman" w:cs="Times New Roman"/>
          <w:sz w:val="24"/>
          <w:szCs w:val="24"/>
        </w:rPr>
        <w:t>与反射次数</w:t>
      </w:r>
      <w:r>
        <w:rPr>
          <w:rFonts w:hint="eastAsia" w:ascii="Times New Roman" w:hAnsi="Times New Roman" w:cs="Times New Roman"/>
          <w:i/>
          <w:sz w:val="24"/>
          <w:szCs w:val="24"/>
        </w:rPr>
        <w:t>N</w:t>
      </w:r>
      <w:r>
        <w:rPr>
          <w:rFonts w:hint="eastAsia" w:ascii="Times New Roman" w:hAnsi="Times New Roman" w:cs="Times New Roman"/>
          <w:sz w:val="24"/>
          <w:szCs w:val="24"/>
        </w:rPr>
        <w:t>正相关，因此谐波频谱宽度也正比于</w:t>
      </w:r>
      <w:r>
        <w:rPr>
          <w:rFonts w:hint="eastAsia" w:ascii="Times New Roman" w:hAnsi="Times New Roman" w:cs="Times New Roman"/>
          <w:i/>
          <w:sz w:val="24"/>
          <w:szCs w:val="24"/>
        </w:rPr>
        <w:t>N</w:t>
      </w:r>
      <w:r>
        <w:rPr>
          <w:rFonts w:hint="eastAsia" w:ascii="Times New Roman" w:hAnsi="Times New Roman" w:cs="Times New Roman"/>
          <w:sz w:val="24"/>
          <w:szCs w:val="24"/>
        </w:rPr>
        <w:t>。且进一步可推出</w:t>
      </w:r>
      <w:r>
        <w:rPr>
          <w:rFonts w:ascii="Times New Roman" w:hAnsi="Times New Roman" w:cs="Times New Roman"/>
          <w:position w:val="-12"/>
          <w:sz w:val="24"/>
          <w:szCs w:val="24"/>
        </w:rPr>
        <w:object>
          <v:shape id="_x0000_i1235" o:spt="75" type="#_x0000_t75" style="height:17.25pt;width:15pt;" o:ole="t" filled="f" o:preferrelative="t" stroked="f" coordsize="21600,21600">
            <v:path/>
            <v:fill on="f" focussize="0,0"/>
            <v:stroke on="f" joinstyle="miter"/>
            <v:imagedata r:id="rId366" o:title=""/>
            <o:lock v:ext="edit" aspectratio="t"/>
            <w10:wrap type="none"/>
            <w10:anchorlock/>
          </v:shape>
          <o:OLEObject Type="Embed" ProgID="Equation.DSMT4" ShapeID="_x0000_i1235" DrawAspect="Content" ObjectID="_1468075935" r:id="rId389">
            <o:LockedField>false</o:LockedField>
          </o:OLEObject>
        </w:object>
      </w:r>
      <w:r>
        <w:rPr>
          <w:rFonts w:hint="eastAsia" w:ascii="Times New Roman" w:hAnsi="Times New Roman" w:cs="Times New Roman"/>
          <w:sz w:val="24"/>
          <w:szCs w:val="24"/>
        </w:rPr>
        <w:t>与A、</w:t>
      </w:r>
      <w:r>
        <w:rPr>
          <w:rFonts w:hint="eastAsia" w:ascii="Times New Roman" w:hAnsi="Times New Roman" w:cs="Times New Roman"/>
          <w:i/>
          <w:sz w:val="24"/>
          <w:szCs w:val="24"/>
        </w:rPr>
        <w:t>f</w:t>
      </w:r>
      <w:r>
        <w:rPr>
          <w:rFonts w:hint="eastAsia" w:ascii="Times New Roman" w:hAnsi="Times New Roman" w:cs="Times New Roman"/>
          <w:sz w:val="24"/>
          <w:szCs w:val="24"/>
        </w:rPr>
        <w:t>以及</w:t>
      </w:r>
      <w:r>
        <w:rPr>
          <w:position w:val="-10"/>
        </w:rPr>
        <w:object>
          <v:shape id="_x0000_i1236" o:spt="75" type="#_x0000_t75" style="height:17.25pt;width:42pt;" o:ole="t" filled="f" o:preferrelative="t" stroked="f" coordsize="21600,21600">
            <v:path/>
            <v:fill on="f" focussize="0,0"/>
            <v:stroke on="f" joinstyle="miter"/>
            <v:imagedata r:id="rId293" o:title=""/>
            <o:lock v:ext="edit" aspectratio="t"/>
            <w10:wrap type="none"/>
            <w10:anchorlock/>
          </v:shape>
          <o:OLEObject Type="Embed" ProgID="Equation.DSMT4" ShapeID="_x0000_i1236" DrawAspect="Content" ObjectID="_1468075936" r:id="rId390">
            <o:LockedField>false</o:LockedField>
          </o:OLEObject>
        </w:object>
      </w:r>
      <w:r>
        <w:rPr>
          <w:rFonts w:hint="eastAsia" w:ascii="Times New Roman" w:hAnsi="Times New Roman" w:cs="Times New Roman"/>
          <w:sz w:val="24"/>
          <w:szCs w:val="24"/>
        </w:rPr>
        <w:t>的关系：</w:t>
      </w:r>
    </w:p>
    <w:p>
      <w:pPr>
        <w:snapToGrid w:val="0"/>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24"/>
          <w:sz w:val="24"/>
          <w:szCs w:val="24"/>
        </w:rPr>
        <w:object>
          <v:shape id="_x0000_i1237" o:spt="75" type="#_x0000_t75" style="height:33.75pt;width:95.25pt;" o:ole="t" filled="f" o:preferrelative="t" stroked="f" coordsize="21600,21600">
            <v:path/>
            <v:fill on="f" focussize="0,0"/>
            <v:stroke on="f" joinstyle="miter"/>
            <v:imagedata r:id="rId392" o:title=""/>
            <o:lock v:ext="edit" aspectratio="t"/>
            <w10:wrap type="none"/>
            <w10:anchorlock/>
          </v:shape>
          <o:OLEObject Type="Embed" ProgID="Equation.DSMT4" ShapeID="_x0000_i1237" DrawAspect="Content" ObjectID="_1468075937" r:id="rId391">
            <o:LockedField>false</o:LockedField>
          </o:OLEObject>
        </w:object>
      </w:r>
      <w:r>
        <w:rPr>
          <w:rFonts w:ascii="Times New Roman" w:hAnsi="Times New Roman" w:cs="Times New Roman"/>
          <w:sz w:val="24"/>
          <w:szCs w:val="24"/>
        </w:rPr>
        <w:t xml:space="preserve">                         (3-19)</w:t>
      </w:r>
    </w:p>
    <w:p>
      <w:pPr>
        <w:snapToGrid w:val="0"/>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从式(3-</w:t>
      </w:r>
      <w:r>
        <w:rPr>
          <w:rFonts w:ascii="Times New Roman" w:hAnsi="Times New Roman" w:cs="Times New Roman"/>
          <w:sz w:val="24"/>
          <w:szCs w:val="24"/>
        </w:rPr>
        <w:t>19</w:t>
      </w:r>
      <w:r>
        <w:rPr>
          <w:rFonts w:hint="eastAsia" w:ascii="Times New Roman" w:hAnsi="Times New Roman" w:cs="Times New Roman"/>
          <w:sz w:val="24"/>
          <w:szCs w:val="24"/>
        </w:rPr>
        <w:t>)可看出，提出的新型透射式相位调制方法MRT-PM所需的最小调制频率</w:t>
      </w:r>
      <w:r>
        <w:rPr>
          <w:rFonts w:ascii="Times New Roman" w:hAnsi="Times New Roman" w:cs="Times New Roman"/>
          <w:position w:val="-12"/>
          <w:sz w:val="24"/>
          <w:szCs w:val="24"/>
        </w:rPr>
        <w:object>
          <v:shape id="_x0000_i1238" o:spt="75" type="#_x0000_t75" style="height:17.25pt;width:15pt;" o:ole="t" filled="f" o:preferrelative="t" stroked="f" coordsize="21600,21600">
            <v:path/>
            <v:fill on="f" focussize="0,0"/>
            <v:stroke on="f" joinstyle="miter"/>
            <v:imagedata r:id="rId366" o:title=""/>
            <o:lock v:ext="edit" aspectratio="t"/>
            <w10:wrap type="none"/>
            <w10:anchorlock/>
          </v:shape>
          <o:OLEObject Type="Embed" ProgID="Equation.DSMT4" ShapeID="_x0000_i1238" DrawAspect="Content" ObjectID="_1468075938" r:id="rId393">
            <o:LockedField>false</o:LockedField>
          </o:OLEObject>
        </w:object>
      </w:r>
      <w:r>
        <w:rPr>
          <w:rFonts w:hint="eastAsia" w:ascii="Times New Roman" w:hAnsi="Times New Roman" w:cs="Times New Roman"/>
          <w:sz w:val="24"/>
          <w:szCs w:val="24"/>
        </w:rPr>
        <w:t>与A、</w:t>
      </w:r>
      <w:r>
        <w:rPr>
          <w:rFonts w:hint="eastAsia" w:ascii="Times New Roman" w:hAnsi="Times New Roman" w:cs="Times New Roman"/>
          <w:i/>
          <w:sz w:val="24"/>
          <w:szCs w:val="24"/>
        </w:rPr>
        <w:t>f</w:t>
      </w:r>
      <w:r>
        <w:rPr>
          <w:rFonts w:hint="eastAsia" w:ascii="Times New Roman" w:hAnsi="Times New Roman" w:cs="Times New Roman"/>
          <w:sz w:val="24"/>
          <w:szCs w:val="24"/>
        </w:rPr>
        <w:t>及</w:t>
      </w:r>
      <w:r>
        <w:rPr>
          <w:position w:val="-10"/>
        </w:rPr>
        <w:object>
          <v:shape id="_x0000_i1239" o:spt="75" type="#_x0000_t75" style="height:17.25pt;width:42pt;" o:ole="t" filled="f" o:preferrelative="t" stroked="f" coordsize="21600,21600">
            <v:path/>
            <v:fill on="f" focussize="0,0"/>
            <v:stroke on="f" joinstyle="miter"/>
            <v:imagedata r:id="rId293" o:title=""/>
            <o:lock v:ext="edit" aspectratio="t"/>
            <w10:wrap type="none"/>
            <w10:anchorlock/>
          </v:shape>
          <o:OLEObject Type="Embed" ProgID="Equation.DSMT4" ShapeID="_x0000_i1239" DrawAspect="Content" ObjectID="_1468075939" r:id="rId394">
            <o:LockedField>false</o:LockedField>
          </o:OLEObject>
        </w:object>
      </w:r>
      <w:r>
        <w:rPr>
          <w:rFonts w:hint="eastAsia" w:ascii="Times New Roman" w:hAnsi="Times New Roman" w:cs="Times New Roman"/>
          <w:sz w:val="24"/>
          <w:szCs w:val="24"/>
        </w:rPr>
        <w:t>均成正比。图3-</w:t>
      </w:r>
      <w:r>
        <w:rPr>
          <w:rFonts w:ascii="Times New Roman" w:hAnsi="Times New Roman" w:cs="Times New Roman"/>
          <w:sz w:val="24"/>
          <w:szCs w:val="24"/>
        </w:rPr>
        <w:t>3</w:t>
      </w:r>
      <w:r>
        <w:rPr>
          <w:rFonts w:hint="eastAsia" w:ascii="Times New Roman" w:hAnsi="Times New Roman" w:cs="Times New Roman"/>
          <w:sz w:val="24"/>
          <w:szCs w:val="24"/>
        </w:rPr>
        <w:t>为外部目标物振动频率</w:t>
      </w:r>
      <w:r>
        <w:rPr>
          <w:rFonts w:hint="eastAsia" w:ascii="Times New Roman" w:hAnsi="Times New Roman" w:cs="Times New Roman"/>
          <w:i/>
          <w:sz w:val="24"/>
          <w:szCs w:val="24"/>
        </w:rPr>
        <w:t>f</w:t>
      </w:r>
      <w:r>
        <w:rPr>
          <w:rFonts w:hint="eastAsia" w:ascii="Times New Roman" w:hAnsi="Times New Roman" w:cs="Times New Roman"/>
          <w:sz w:val="24"/>
          <w:szCs w:val="24"/>
        </w:rPr>
        <w:t>为2</w:t>
      </w:r>
      <w:r>
        <w:rPr>
          <w:rFonts w:ascii="Times New Roman" w:hAnsi="Times New Roman" w:cs="Times New Roman"/>
          <w:sz w:val="24"/>
          <w:szCs w:val="24"/>
        </w:rPr>
        <w:t xml:space="preserve">00 </w:t>
      </w:r>
      <w:r>
        <w:rPr>
          <w:rFonts w:hint="eastAsia" w:ascii="Times New Roman" w:hAnsi="Times New Roman" w:cs="Times New Roman"/>
          <w:sz w:val="24"/>
          <w:szCs w:val="24"/>
        </w:rPr>
        <w:t>Hz，不同反射次数</w:t>
      </w:r>
      <w:r>
        <w:rPr>
          <w:rFonts w:hint="eastAsia" w:ascii="Times New Roman" w:hAnsi="Times New Roman" w:cs="Times New Roman"/>
          <w:i/>
          <w:sz w:val="24"/>
          <w:szCs w:val="24"/>
        </w:rPr>
        <w:t>N</w:t>
      </w:r>
      <w:r>
        <w:rPr>
          <w:rFonts w:hint="eastAsia" w:ascii="Times New Roman" w:hAnsi="Times New Roman" w:cs="Times New Roman"/>
          <w:sz w:val="24"/>
          <w:szCs w:val="24"/>
        </w:rPr>
        <w:t>下，系统可测的最大振幅值随调制频率的变化示意图。图中红色方块直线表示的是反射次数</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1</w:t>
      </w:r>
      <w:r>
        <w:rPr>
          <w:rFonts w:hint="eastAsia" w:ascii="Times New Roman" w:hAnsi="Times New Roman" w:cs="Times New Roman"/>
          <w:sz w:val="24"/>
          <w:szCs w:val="24"/>
        </w:rPr>
        <w:t>，即无多次反射，为传统的EOM相位调制方法。</w:t>
      </w:r>
      <w:r>
        <w:rPr>
          <w:rFonts w:hint="eastAsia" w:ascii="Times New Roman" w:hAnsi="Times New Roman" w:cs="Times New Roman"/>
          <w:sz w:val="24"/>
          <w:szCs w:val="24"/>
          <w:highlight w:val="yellow"/>
        </w:rPr>
        <w:t>由图可看出，当目标物振动频率、调制频率为定值时，反射次数越大，可测的最大振幅值越小；当目标物的振动频率、反射次数为定值时，可测的最大振幅值随调制频率的增加而线性增长。</w:t>
      </w:r>
    </w:p>
    <w:p>
      <w:pPr>
        <w:jc w:val="center"/>
        <w:rPr>
          <w:rFonts w:ascii="Times New Roman" w:hAnsi="Times New Roman" w:cs="Times New Roman"/>
        </w:rPr>
      </w:pPr>
      <w:r>
        <w:object>
          <v:shape id="_x0000_i1240" o:spt="75" type="#_x0000_t75" style="height:241.5pt;width:296.25pt;" o:ole="t" filled="f" o:preferrelative="t" stroked="f" coordsize="21600,21600">
            <v:path/>
            <v:fill on="f" focussize="0,0"/>
            <v:stroke on="f" joinstyle="miter"/>
            <v:imagedata r:id="rId396" cropleft="4371f" croptop="3458f" cropright="5328f" cropbottom="2734f" o:title=""/>
            <o:lock v:ext="edit" aspectratio="t"/>
            <w10:wrap type="none"/>
            <w10:anchorlock/>
          </v:shape>
          <o:OLEObject Type="Embed" ProgID="Origin50.Graph" ShapeID="_x0000_i1240" DrawAspect="Content" ObjectID="_1468075940" r:id="rId395">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图3 - 3 </w:t>
      </w:r>
      <w:r>
        <w:rPr>
          <w:rFonts w:hint="eastAsia" w:ascii="Times New Roman" w:hAnsi="Times New Roman" w:cs="Times New Roman" w:eastAsiaTheme="minorEastAsia"/>
          <w:b/>
          <w:sz w:val="24"/>
          <w:szCs w:val="24"/>
        </w:rPr>
        <w:t>不同N下可测最大振幅与调制频率的关系示意图</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图3-</w:t>
      </w:r>
      <w:r>
        <w:rPr>
          <w:rFonts w:ascii="Times New Roman" w:hAnsi="Times New Roman" w:cs="Times New Roman"/>
          <w:sz w:val="24"/>
          <w:szCs w:val="24"/>
        </w:rPr>
        <w:t>4</w:t>
      </w:r>
      <w:r>
        <w:rPr>
          <w:rFonts w:hint="eastAsia" w:ascii="Times New Roman" w:hAnsi="Times New Roman" w:cs="Times New Roman"/>
          <w:sz w:val="24"/>
          <w:szCs w:val="24"/>
        </w:rPr>
        <w:t>模拟了调制频率</w:t>
      </w:r>
      <w:r>
        <w:rPr>
          <w:rFonts w:ascii="Times New Roman" w:hAnsi="Times New Roman" w:cs="Times New Roman"/>
          <w:position w:val="-12"/>
          <w:sz w:val="24"/>
          <w:szCs w:val="24"/>
        </w:rPr>
        <w:object>
          <v:shape id="_x0000_i1241" o:spt="75" type="#_x0000_t75" style="height:17.25pt;width:15pt;" o:ole="t" filled="f" o:preferrelative="t" stroked="f" coordsize="21600,21600">
            <v:path/>
            <v:fill on="f" focussize="0,0"/>
            <v:stroke on="f" joinstyle="miter"/>
            <v:imagedata r:id="rId366" o:title=""/>
            <o:lock v:ext="edit" aspectratio="t"/>
            <w10:wrap type="none"/>
            <w10:anchorlock/>
          </v:shape>
          <o:OLEObject Type="Embed" ProgID="Equation.DSMT4" ShapeID="_x0000_i1241" DrawAspect="Content" ObjectID="_1468075941" r:id="rId397">
            <o:LockedField>false</o:LockedField>
          </o:OLEObject>
        </w:object>
      </w:r>
      <w:r>
        <w:rPr>
          <w:rFonts w:hint="eastAsia" w:ascii="Times New Roman" w:hAnsi="Times New Roman" w:cs="Times New Roman"/>
          <w:sz w:val="24"/>
          <w:szCs w:val="24"/>
        </w:rPr>
        <w:t>为恒定值4</w:t>
      </w:r>
      <w:r>
        <w:rPr>
          <w:rFonts w:ascii="Times New Roman" w:hAnsi="Times New Roman" w:cs="Times New Roman"/>
          <w:sz w:val="24"/>
          <w:szCs w:val="24"/>
        </w:rPr>
        <w:t>0 k</w:t>
      </w:r>
      <w:r>
        <w:rPr>
          <w:rFonts w:hint="eastAsia" w:ascii="Times New Roman" w:hAnsi="Times New Roman" w:cs="Times New Roman"/>
          <w:sz w:val="24"/>
          <w:szCs w:val="24"/>
        </w:rPr>
        <w:t>Hz，不同反射次数</w:t>
      </w:r>
      <w:r>
        <w:rPr>
          <w:rFonts w:hint="eastAsia" w:ascii="Times New Roman" w:hAnsi="Times New Roman" w:cs="Times New Roman"/>
          <w:i/>
          <w:sz w:val="24"/>
          <w:szCs w:val="24"/>
        </w:rPr>
        <w:t>N</w:t>
      </w:r>
      <w:r>
        <w:rPr>
          <w:rFonts w:hint="eastAsia" w:ascii="Times New Roman" w:hAnsi="Times New Roman" w:cs="Times New Roman"/>
          <w:sz w:val="24"/>
          <w:szCs w:val="24"/>
        </w:rPr>
        <w:t>下，系统可测的最大振幅值随目标物振动频率</w:t>
      </w:r>
      <w:r>
        <w:rPr>
          <w:rFonts w:hint="eastAsia" w:ascii="Times New Roman" w:hAnsi="Times New Roman" w:cs="Times New Roman"/>
          <w:i/>
          <w:sz w:val="24"/>
          <w:szCs w:val="24"/>
        </w:rPr>
        <w:t>f</w:t>
      </w:r>
      <w:r>
        <w:rPr>
          <w:rFonts w:hint="eastAsia" w:ascii="Times New Roman" w:hAnsi="Times New Roman" w:cs="Times New Roman"/>
          <w:sz w:val="24"/>
          <w:szCs w:val="24"/>
        </w:rPr>
        <w:t>变化的曲线图。由图可得，</w:t>
      </w:r>
      <w:r>
        <w:rPr>
          <w:rFonts w:hint="eastAsia" w:ascii="Times New Roman" w:hAnsi="Times New Roman" w:cs="Times New Roman"/>
          <w:sz w:val="24"/>
          <w:szCs w:val="24"/>
          <w:highlight w:val="yellow"/>
        </w:rPr>
        <w:t>当</w:t>
      </w:r>
      <w:r>
        <w:rPr>
          <w:rFonts w:ascii="Times New Roman" w:hAnsi="Times New Roman" w:cs="Times New Roman"/>
          <w:position w:val="-12"/>
          <w:sz w:val="24"/>
          <w:szCs w:val="24"/>
          <w:highlight w:val="yellow"/>
        </w:rPr>
        <w:object>
          <v:shape id="_x0000_i1242" o:spt="75" type="#_x0000_t75" style="height:17.25pt;width:15pt;" o:ole="t" filled="f" o:preferrelative="t" stroked="f" coordsize="21600,21600">
            <v:path/>
            <v:fill on="f" focussize="0,0"/>
            <v:stroke on="f" joinstyle="miter"/>
            <v:imagedata r:id="rId366" o:title=""/>
            <o:lock v:ext="edit" aspectratio="t"/>
            <w10:wrap type="none"/>
            <w10:anchorlock/>
          </v:shape>
          <o:OLEObject Type="Embed" ProgID="Equation.DSMT4" ShapeID="_x0000_i1242" DrawAspect="Content" ObjectID="_1468075942" r:id="rId398">
            <o:LockedField>false</o:LockedField>
          </o:OLEObject>
        </w:object>
      </w:r>
      <w:r>
        <w:rPr>
          <w:rFonts w:hint="eastAsia" w:ascii="Times New Roman" w:hAnsi="Times New Roman" w:cs="Times New Roman"/>
          <w:sz w:val="24"/>
          <w:szCs w:val="24"/>
          <w:highlight w:val="yellow"/>
        </w:rPr>
        <w:t>为定值时，对于同一</w:t>
      </w:r>
      <w:r>
        <w:rPr>
          <w:rFonts w:hint="eastAsia" w:ascii="Times New Roman" w:hAnsi="Times New Roman" w:cs="Times New Roman"/>
          <w:i/>
          <w:sz w:val="24"/>
          <w:szCs w:val="24"/>
          <w:highlight w:val="yellow"/>
        </w:rPr>
        <w:t>N</w:t>
      </w:r>
      <w:r>
        <w:rPr>
          <w:rFonts w:hint="eastAsia" w:ascii="Times New Roman" w:hAnsi="Times New Roman" w:cs="Times New Roman"/>
          <w:sz w:val="24"/>
          <w:szCs w:val="24"/>
          <w:highlight w:val="yellow"/>
        </w:rPr>
        <w:t>，</w:t>
      </w:r>
      <w:r>
        <w:rPr>
          <w:rFonts w:hint="eastAsia" w:ascii="Times New Roman" w:hAnsi="Times New Roman" w:cs="Times New Roman"/>
          <w:i/>
          <w:sz w:val="24"/>
          <w:szCs w:val="24"/>
          <w:highlight w:val="yellow"/>
        </w:rPr>
        <w:t>f</w:t>
      </w:r>
      <w:r>
        <w:rPr>
          <w:rFonts w:hint="eastAsia" w:ascii="Times New Roman" w:hAnsi="Times New Roman" w:cs="Times New Roman"/>
          <w:sz w:val="24"/>
          <w:szCs w:val="24"/>
          <w:highlight w:val="yellow"/>
        </w:rPr>
        <w:t>越大，可测的最大振幅值越小，</w:t>
      </w:r>
      <w:r>
        <w:rPr>
          <w:rFonts w:hint="eastAsia" w:ascii="Times New Roman" w:hAnsi="Times New Roman" w:cs="Times New Roman"/>
          <w:sz w:val="24"/>
          <w:szCs w:val="24"/>
        </w:rPr>
        <w:t>且当</w:t>
      </w:r>
      <w:r>
        <w:rPr>
          <w:rFonts w:hint="eastAsia" w:ascii="Times New Roman" w:hAnsi="Times New Roman" w:cs="Times New Roman"/>
          <w:i/>
          <w:sz w:val="24"/>
          <w:szCs w:val="24"/>
        </w:rPr>
        <w:t>f</w:t>
      </w:r>
      <w:r>
        <w:rPr>
          <w:rFonts w:hint="eastAsia" w:ascii="Times New Roman" w:hAnsi="Times New Roman" w:cs="Times New Roman"/>
          <w:sz w:val="24"/>
          <w:szCs w:val="24"/>
        </w:rPr>
        <w:t>增大到一定程度后，可测振幅范围趋于恒值。</w:t>
      </w:r>
    </w:p>
    <w:p>
      <w:pPr>
        <w:jc w:val="center"/>
        <w:rPr>
          <w:rFonts w:ascii="Times New Roman" w:hAnsi="Times New Roman" w:cs="Times New Roman"/>
        </w:rPr>
      </w:pPr>
      <w:r>
        <w:object>
          <v:shape id="_x0000_i1243" o:spt="75" type="#_x0000_t75" style="height:239.25pt;width:300pt;" o:ole="t" filled="f" o:preferrelative="t" stroked="f" coordsize="21600,21600">
            <v:path/>
            <v:fill on="f" focussize="0,0"/>
            <v:stroke on="f" joinstyle="miter"/>
            <v:imagedata r:id="rId400" cropleft="5145f" croptop="5903f" cropright="5485f" cropbottom="2977f" o:title=""/>
            <o:lock v:ext="edit" aspectratio="t"/>
            <w10:wrap type="none"/>
            <w10:anchorlock/>
          </v:shape>
          <o:OLEObject Type="Embed" ProgID="Origin50.Graph" ShapeID="_x0000_i1243" DrawAspect="Content" ObjectID="_1468075943" r:id="rId399">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图3 - 4 </w:t>
      </w:r>
      <w:r>
        <w:rPr>
          <w:rFonts w:hint="eastAsia" w:ascii="Times New Roman" w:hAnsi="Times New Roman" w:cs="Times New Roman" w:eastAsiaTheme="minorEastAsia"/>
          <w:b/>
          <w:sz w:val="24"/>
          <w:szCs w:val="24"/>
        </w:rPr>
        <w:t>不同N下可测最大振幅与振动频率的关系示意图</w:t>
      </w:r>
    </w:p>
    <w:p>
      <w:pPr>
        <w:pStyle w:val="25"/>
        <w:numPr>
          <w:ilvl w:val="0"/>
          <w:numId w:val="6"/>
        </w:numPr>
        <w:snapToGrid w:val="0"/>
        <w:spacing w:line="360" w:lineRule="auto"/>
        <w:ind w:firstLineChars="0"/>
        <w:jc w:val="left"/>
        <w:rPr>
          <w:rFonts w:ascii="Times New Roman" w:hAnsi="Times New Roman" w:cs="Times New Roman"/>
          <w:sz w:val="24"/>
          <w:szCs w:val="24"/>
        </w:rPr>
      </w:pPr>
      <w:r>
        <w:rPr>
          <w:rFonts w:hint="eastAsia" w:ascii="Times New Roman" w:hAnsi="Times New Roman" w:cs="Times New Roman"/>
          <w:sz w:val="24"/>
          <w:szCs w:val="24"/>
        </w:rPr>
        <w:t>调制深度</w:t>
      </w:r>
      <w:r>
        <w:rPr>
          <w:rFonts w:hint="eastAsia" w:ascii="Times New Roman" w:hAnsi="Times New Roman" w:cs="Times New Roman"/>
          <w:i/>
          <w:sz w:val="24"/>
          <w:szCs w:val="24"/>
        </w:rPr>
        <w:t>h</w:t>
      </w:r>
    </w:p>
    <w:p>
      <w:pPr>
        <w:snapToGrid w:val="0"/>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根据式(3-</w:t>
      </w:r>
      <w:r>
        <w:rPr>
          <w:rFonts w:ascii="Times New Roman" w:hAnsi="Times New Roman" w:cs="Times New Roman"/>
          <w:sz w:val="24"/>
          <w:szCs w:val="24"/>
        </w:rPr>
        <w:t>15</w:t>
      </w:r>
      <w:r>
        <w:rPr>
          <w:rFonts w:hint="eastAsia" w:ascii="Times New Roman" w:hAnsi="Times New Roman" w:cs="Times New Roman"/>
          <w:sz w:val="24"/>
          <w:szCs w:val="24"/>
        </w:rPr>
        <w:t>)可知，一阶贝塞尔函数</w:t>
      </w:r>
      <w:r>
        <w:rPr>
          <w:rFonts w:ascii="Times New Roman" w:hAnsi="Times New Roman" w:cs="Times New Roman"/>
          <w:position w:val="-12"/>
          <w:sz w:val="24"/>
          <w:szCs w:val="24"/>
        </w:rPr>
        <w:object>
          <v:shape id="_x0000_i1244" o:spt="75" type="#_x0000_t75" style="height:17.25pt;width:35.25pt;" o:ole="t" filled="f" o:preferrelative="t" stroked="f" coordsize="21600,21600">
            <v:path/>
            <v:fill on="f" focussize="0,0"/>
            <v:stroke on="f" joinstyle="miter"/>
            <v:imagedata r:id="rId402" o:title=""/>
            <o:lock v:ext="edit" aspectratio="t"/>
            <w10:wrap type="none"/>
            <w10:anchorlock/>
          </v:shape>
          <o:OLEObject Type="Embed" ProgID="Equation.DSMT4" ShapeID="_x0000_i1244" DrawAspect="Content" ObjectID="_1468075944" r:id="rId401">
            <o:LockedField>false</o:LockedField>
          </o:OLEObject>
        </w:object>
      </w:r>
      <w:r>
        <w:rPr>
          <w:rFonts w:hint="eastAsia" w:ascii="Times New Roman" w:hAnsi="Times New Roman" w:cs="Times New Roman"/>
          <w:sz w:val="24"/>
          <w:szCs w:val="24"/>
        </w:rPr>
        <w:t>和二阶贝塞尔函数</w:t>
      </w:r>
      <w:r>
        <w:rPr>
          <w:rFonts w:ascii="Times New Roman" w:hAnsi="Times New Roman" w:cs="Times New Roman"/>
          <w:position w:val="-12"/>
          <w:sz w:val="24"/>
          <w:szCs w:val="24"/>
        </w:rPr>
        <w:object>
          <v:shape id="_x0000_i1245" o:spt="75" type="#_x0000_t75" style="height:17.25pt;width:36pt;" o:ole="t" filled="f" o:preferrelative="t" stroked="f" coordsize="21600,21600">
            <v:path/>
            <v:fill on="f" focussize="0,0"/>
            <v:stroke on="f" joinstyle="miter"/>
            <v:imagedata r:id="rId404" o:title=""/>
            <o:lock v:ext="edit" aspectratio="t"/>
            <w10:wrap type="none"/>
            <w10:anchorlock/>
          </v:shape>
          <o:OLEObject Type="Embed" ProgID="Equation.DSMT4" ShapeID="_x0000_i1245" DrawAspect="Content" ObjectID="_1468075945" r:id="rId403">
            <o:LockedField>false</o:LockedField>
          </o:OLEObject>
        </w:object>
      </w:r>
      <w:r>
        <w:rPr>
          <w:rFonts w:hint="eastAsia" w:ascii="Times New Roman" w:hAnsi="Times New Roman" w:cs="Times New Roman"/>
          <w:sz w:val="24"/>
          <w:szCs w:val="24"/>
        </w:rPr>
        <w:t>均不能为0，否则将无法正确解调出振动信号。图3-</w:t>
      </w:r>
      <w:r>
        <w:rPr>
          <w:rFonts w:ascii="Times New Roman" w:hAnsi="Times New Roman" w:cs="Times New Roman"/>
          <w:sz w:val="24"/>
          <w:szCs w:val="24"/>
        </w:rPr>
        <w:t>5</w:t>
      </w:r>
      <w:r>
        <w:rPr>
          <w:rFonts w:hint="eastAsia" w:ascii="Times New Roman" w:hAnsi="Times New Roman" w:cs="Times New Roman"/>
          <w:sz w:val="24"/>
          <w:szCs w:val="24"/>
        </w:rPr>
        <w:t>为一阶、二阶一类贝塞尔函数随自变量调制深度</w:t>
      </w:r>
      <w:r>
        <w:rPr>
          <w:rFonts w:hint="eastAsia" w:ascii="Times New Roman" w:hAnsi="Times New Roman" w:cs="Times New Roman"/>
          <w:i/>
          <w:sz w:val="24"/>
          <w:szCs w:val="24"/>
        </w:rPr>
        <w:t>h</w:t>
      </w:r>
      <w:r>
        <w:rPr>
          <w:rFonts w:hint="eastAsia" w:ascii="Times New Roman" w:hAnsi="Times New Roman" w:cs="Times New Roman"/>
          <w:sz w:val="24"/>
          <w:szCs w:val="24"/>
        </w:rPr>
        <w:t>变化的关系曲线图。图中红色曲线为</w:t>
      </w:r>
      <w:r>
        <w:rPr>
          <w:rFonts w:ascii="Times New Roman" w:hAnsi="Times New Roman" w:cs="Times New Roman"/>
          <w:position w:val="-12"/>
          <w:sz w:val="24"/>
          <w:szCs w:val="24"/>
        </w:rPr>
        <w:object>
          <v:shape id="_x0000_i1246" o:spt="75" type="#_x0000_t75" style="height:17.25pt;width:35.25pt;" o:ole="t" filled="f" o:preferrelative="t" stroked="f" coordsize="21600,21600">
            <v:path/>
            <v:fill on="f" focussize="0,0"/>
            <v:stroke on="f" joinstyle="miter"/>
            <v:imagedata r:id="rId402" o:title=""/>
            <o:lock v:ext="edit" aspectratio="t"/>
            <w10:wrap type="none"/>
            <w10:anchorlock/>
          </v:shape>
          <o:OLEObject Type="Embed" ProgID="Equation.DSMT4" ShapeID="_x0000_i1246" DrawAspect="Content" ObjectID="_1468075946" r:id="rId405">
            <o:LockedField>false</o:LockedField>
          </o:OLEObject>
        </w:object>
      </w:r>
      <w:r>
        <w:rPr>
          <w:rFonts w:hint="eastAsia" w:ascii="Times New Roman" w:hAnsi="Times New Roman" w:cs="Times New Roman"/>
          <w:sz w:val="24"/>
          <w:szCs w:val="24"/>
        </w:rPr>
        <w:t>，蓝色曲线为</w:t>
      </w:r>
      <w:r>
        <w:rPr>
          <w:rFonts w:ascii="Times New Roman" w:hAnsi="Times New Roman" w:cs="Times New Roman"/>
          <w:position w:val="-12"/>
          <w:sz w:val="24"/>
          <w:szCs w:val="24"/>
        </w:rPr>
        <w:object>
          <v:shape id="_x0000_i1247" o:spt="75" type="#_x0000_t75" style="height:17.25pt;width:36pt;" o:ole="t" filled="f" o:preferrelative="t" stroked="f" coordsize="21600,21600">
            <v:path/>
            <v:fill on="f" focussize="0,0"/>
            <v:stroke on="f" joinstyle="miter"/>
            <v:imagedata r:id="rId404" o:title=""/>
            <o:lock v:ext="edit" aspectratio="t"/>
            <w10:wrap type="none"/>
            <w10:anchorlock/>
          </v:shape>
          <o:OLEObject Type="Embed" ProgID="Equation.DSMT4" ShapeID="_x0000_i1247" DrawAspect="Content" ObjectID="_1468075947" r:id="rId406">
            <o:LockedField>false</o:LockedField>
          </o:OLEObject>
        </w:object>
      </w:r>
      <w:r>
        <w:rPr>
          <w:rFonts w:hint="eastAsia" w:ascii="Times New Roman" w:hAnsi="Times New Roman" w:cs="Times New Roman"/>
          <w:sz w:val="24"/>
          <w:szCs w:val="24"/>
        </w:rPr>
        <w:t>，</w:t>
      </w:r>
      <w:r>
        <w:rPr>
          <w:rFonts w:ascii="Times New Roman" w:hAnsi="Times New Roman" w:cs="Times New Roman"/>
          <w:sz w:val="24"/>
          <w:szCs w:val="24"/>
        </w:rPr>
        <w:t>由图</w:t>
      </w:r>
      <w:r>
        <w:rPr>
          <w:rFonts w:hint="eastAsia" w:ascii="Times New Roman" w:hAnsi="Times New Roman" w:cs="Times New Roman"/>
          <w:sz w:val="24"/>
          <w:szCs w:val="24"/>
        </w:rPr>
        <w:t>可知</w:t>
      </w:r>
      <w:r>
        <w:rPr>
          <w:rFonts w:ascii="Times New Roman" w:hAnsi="Times New Roman" w:cs="Times New Roman"/>
          <w:sz w:val="24"/>
          <w:szCs w:val="24"/>
        </w:rPr>
        <w:t>，随着</w:t>
      </w:r>
      <w:r>
        <w:rPr>
          <w:rFonts w:hint="eastAsia" w:ascii="Times New Roman" w:hAnsi="Times New Roman" w:cs="Times New Roman"/>
          <w:i/>
          <w:sz w:val="24"/>
          <w:szCs w:val="24"/>
        </w:rPr>
        <w:t>h</w:t>
      </w:r>
      <w:r>
        <w:rPr>
          <w:rFonts w:ascii="Times New Roman" w:hAnsi="Times New Roman" w:cs="Times New Roman"/>
          <w:sz w:val="24"/>
          <w:szCs w:val="24"/>
        </w:rPr>
        <w:t>的增加</w: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248" o:spt="75" type="#_x0000_t75" style="height:17.25pt;width:35.25pt;" o:ole="t" filled="f" o:preferrelative="t" stroked="f" coordsize="21600,21600">
            <v:path/>
            <v:fill on="f" focussize="0,0"/>
            <v:stroke on="f" joinstyle="miter"/>
            <v:imagedata r:id="rId402" o:title=""/>
            <o:lock v:ext="edit" aspectratio="t"/>
            <w10:wrap type="none"/>
            <w10:anchorlock/>
          </v:shape>
          <o:OLEObject Type="Embed" ProgID="Equation.DSMT4" ShapeID="_x0000_i1248" DrawAspect="Content" ObjectID="_1468075948" r:id="rId407">
            <o:LockedField>false</o:LockedField>
          </o:OLEObject>
        </w:objec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249" o:spt="75" type="#_x0000_t75" style="height:17.25pt;width:36pt;" o:ole="t" filled="f" o:preferrelative="t" stroked="f" coordsize="21600,21600">
            <v:path/>
            <v:fill on="f" focussize="0,0"/>
            <v:stroke on="f" joinstyle="miter"/>
            <v:imagedata r:id="rId404" o:title=""/>
            <o:lock v:ext="edit" aspectratio="t"/>
            <w10:wrap type="none"/>
            <w10:anchorlock/>
          </v:shape>
          <o:OLEObject Type="Embed" ProgID="Equation.DSMT4" ShapeID="_x0000_i1249" DrawAspect="Content" ObjectID="_1468075949" r:id="rId408">
            <o:LockedField>false</o:LockedField>
          </o:OLEObject>
        </w:object>
      </w:r>
      <w:r>
        <w:rPr>
          <w:rFonts w:hint="eastAsia" w:ascii="Times New Roman" w:hAnsi="Times New Roman" w:cs="Times New Roman"/>
          <w:sz w:val="24"/>
          <w:szCs w:val="24"/>
        </w:rPr>
        <w:t>出现</w:t>
      </w:r>
      <w:r>
        <w:rPr>
          <w:rFonts w:ascii="Times New Roman" w:hAnsi="Times New Roman" w:cs="Times New Roman"/>
          <w:sz w:val="24"/>
          <w:szCs w:val="24"/>
        </w:rPr>
        <w:t>了一系列零</w:t>
      </w:r>
      <w:r>
        <w:rPr>
          <w:rFonts w:hint="eastAsia" w:ascii="Times New Roman" w:hAnsi="Times New Roman" w:cs="Times New Roman"/>
          <w:sz w:val="24"/>
          <w:szCs w:val="24"/>
        </w:rPr>
        <w:t>值</w:t>
      </w:r>
      <w:r>
        <w:rPr>
          <w:rFonts w:ascii="Times New Roman" w:hAnsi="Times New Roman" w:cs="Times New Roman"/>
          <w:sz w:val="24"/>
          <w:szCs w:val="24"/>
        </w:rPr>
        <w:t>点</w:t>
      </w:r>
      <w:r>
        <w:rPr>
          <w:rFonts w:hint="eastAsia" w:ascii="Times New Roman" w:hAnsi="Times New Roman" w:cs="Times New Roman"/>
          <w:sz w:val="24"/>
          <w:szCs w:val="24"/>
        </w:rPr>
        <w:t>，如</w:t>
      </w:r>
      <w:r>
        <w:rPr>
          <w:rFonts w:ascii="Times New Roman" w:hAnsi="Times New Roman" w:cs="Times New Roman"/>
          <w:sz w:val="24"/>
          <w:szCs w:val="24"/>
        </w:rPr>
        <w:t>图</w:t>
      </w:r>
      <w:r>
        <w:rPr>
          <w:rFonts w:hint="eastAsia" w:ascii="Times New Roman" w:hAnsi="Times New Roman" w:cs="Times New Roman"/>
          <w:sz w:val="24"/>
          <w:szCs w:val="24"/>
        </w:rPr>
        <w:t>红色小叉点为</w:t>
      </w:r>
      <w:r>
        <w:rPr>
          <w:rFonts w:ascii="Times New Roman" w:hAnsi="Times New Roman" w:cs="Times New Roman"/>
          <w:position w:val="-12"/>
          <w:sz w:val="24"/>
          <w:szCs w:val="24"/>
        </w:rPr>
        <w:object>
          <v:shape id="_x0000_i1250" o:spt="75" type="#_x0000_t75" style="height:17.25pt;width:35.25pt;" o:ole="t" filled="f" o:preferrelative="t" stroked="f" coordsize="21600,21600">
            <v:path/>
            <v:fill on="f" focussize="0,0"/>
            <v:stroke on="f" joinstyle="miter"/>
            <v:imagedata r:id="rId402" o:title=""/>
            <o:lock v:ext="edit" aspectratio="t"/>
            <w10:wrap type="none"/>
            <w10:anchorlock/>
          </v:shape>
          <o:OLEObject Type="Embed" ProgID="Equation.DSMT4" ShapeID="_x0000_i1250" DrawAspect="Content" ObjectID="_1468075950" r:id="rId409">
            <o:LockedField>false</o:LockedField>
          </o:OLEObject>
        </w:object>
      </w:r>
      <w:r>
        <w:rPr>
          <w:rFonts w:hint="eastAsia" w:ascii="Times New Roman" w:hAnsi="Times New Roman" w:cs="Times New Roman"/>
          <w:sz w:val="24"/>
          <w:szCs w:val="24"/>
        </w:rPr>
        <w:t>零点，蓝色小方块为</w:t>
      </w:r>
      <w:r>
        <w:rPr>
          <w:rFonts w:ascii="Times New Roman" w:hAnsi="Times New Roman" w:cs="Times New Roman"/>
          <w:position w:val="-12"/>
          <w:sz w:val="24"/>
          <w:szCs w:val="24"/>
        </w:rPr>
        <w:object>
          <v:shape id="_x0000_i1251" o:spt="75" type="#_x0000_t75" style="height:17.25pt;width:36pt;" o:ole="t" filled="f" o:preferrelative="t" stroked="f" coordsize="21600,21600">
            <v:path/>
            <v:fill on="f" focussize="0,0"/>
            <v:stroke on="f" joinstyle="miter"/>
            <v:imagedata r:id="rId404" o:title=""/>
            <o:lock v:ext="edit" aspectratio="t"/>
            <w10:wrap type="none"/>
            <w10:anchorlock/>
          </v:shape>
          <o:OLEObject Type="Embed" ProgID="Equation.DSMT4" ShapeID="_x0000_i1251" DrawAspect="Content" ObjectID="_1468075951" r:id="rId410">
            <o:LockedField>false</o:LockedField>
          </o:OLEObject>
        </w:object>
      </w:r>
      <w:r>
        <w:rPr>
          <w:rFonts w:hint="eastAsia" w:ascii="Times New Roman" w:hAnsi="Times New Roman" w:cs="Times New Roman"/>
          <w:sz w:val="24"/>
          <w:szCs w:val="24"/>
        </w:rPr>
        <w:t>零点。因此在选择EOM的调制深度</w:t>
      </w:r>
      <w:r>
        <w:rPr>
          <w:rFonts w:hint="eastAsia" w:ascii="Times New Roman" w:hAnsi="Times New Roman" w:cs="Times New Roman"/>
          <w:i/>
          <w:sz w:val="24"/>
          <w:szCs w:val="24"/>
        </w:rPr>
        <w:t>h</w:t>
      </w:r>
      <w:r>
        <w:rPr>
          <w:rFonts w:hint="eastAsia" w:ascii="Times New Roman" w:hAnsi="Times New Roman" w:cs="Times New Roman"/>
          <w:sz w:val="24"/>
          <w:szCs w:val="24"/>
        </w:rPr>
        <w:t>时，要避开这些零点值，选取合适的</w:t>
      </w:r>
      <w:r>
        <w:rPr>
          <w:rFonts w:hint="eastAsia" w:ascii="Times New Roman" w:hAnsi="Times New Roman" w:cs="Times New Roman"/>
          <w:i/>
          <w:sz w:val="24"/>
          <w:szCs w:val="24"/>
        </w:rPr>
        <w:t>h</w:t>
      </w:r>
      <w:r>
        <w:rPr>
          <w:rFonts w:hint="eastAsia" w:ascii="Times New Roman" w:hAnsi="Times New Roman" w:cs="Times New Roman"/>
          <w:sz w:val="24"/>
          <w:szCs w:val="24"/>
        </w:rPr>
        <w:t>值。</w:t>
      </w:r>
    </w:p>
    <w:p>
      <w:pPr>
        <w:jc w:val="center"/>
        <w:rPr>
          <w:rFonts w:ascii="Times New Roman" w:hAnsi="Times New Roman" w:cs="Times New Roman"/>
        </w:rPr>
      </w:pPr>
      <w:r>
        <w:object>
          <v:shape id="_x0000_i1252" o:spt="75" type="#_x0000_t75" style="height:216.75pt;width:399pt;" o:ole="t" filled="f" o:preferrelative="t" stroked="f" coordsize="21600,21600">
            <v:path/>
            <v:fill on="f" focussize="0,0"/>
            <v:stroke on="f" joinstyle="miter"/>
            <v:imagedata r:id="rId412" cropleft="2807f" croptop="1431f" cropright="2750f" cropbottom="235f" o:title=""/>
            <o:lock v:ext="edit" aspectratio="t"/>
            <w10:wrap type="none"/>
            <w10:anchorlock/>
          </v:shape>
          <o:OLEObject Type="Embed" ProgID="Visio.Drawing.15" ShapeID="_x0000_i1252" DrawAspect="Content" ObjectID="_1468075952" r:id="rId411">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图3 - 5 </w:t>
      </w:r>
      <w:r>
        <w:rPr>
          <w:rFonts w:ascii="Times New Roman" w:hAnsi="Times New Roman" w:cs="Times New Roman"/>
          <w:b/>
          <w:position w:val="-12"/>
          <w:sz w:val="24"/>
          <w:szCs w:val="24"/>
        </w:rPr>
        <w:object>
          <v:shape id="_x0000_i1253" o:spt="75" type="#_x0000_t75" style="height:17.25pt;width:35.25pt;" o:ole="t" filled="f" o:preferrelative="t" stroked="f" coordsize="21600,21600">
            <v:path/>
            <v:fill on="f" focussize="0,0"/>
            <v:stroke on="f" joinstyle="miter"/>
            <v:imagedata r:id="rId414" o:title=""/>
            <o:lock v:ext="edit" aspectratio="t"/>
            <w10:wrap type="none"/>
            <w10:anchorlock/>
          </v:shape>
          <o:OLEObject Type="Embed" ProgID="Equation.DSMT4" ShapeID="_x0000_i1253" DrawAspect="Content" ObjectID="_1468075953" r:id="rId413">
            <o:LockedField>false</o:LockedField>
          </o:OLEObject>
        </w:object>
      </w:r>
      <w:r>
        <w:rPr>
          <w:rFonts w:hint="eastAsia" w:ascii="Times New Roman" w:hAnsi="Times New Roman" w:cs="Times New Roman" w:eastAsiaTheme="minorEastAsia"/>
          <w:b/>
          <w:sz w:val="24"/>
          <w:szCs w:val="24"/>
        </w:rPr>
        <w:t>、</w:t>
      </w:r>
      <w:r>
        <w:rPr>
          <w:rFonts w:ascii="Times New Roman" w:hAnsi="Times New Roman" w:cs="Times New Roman"/>
          <w:b/>
          <w:position w:val="-12"/>
          <w:sz w:val="24"/>
          <w:szCs w:val="24"/>
        </w:rPr>
        <w:object>
          <v:shape id="_x0000_i1254" o:spt="75" type="#_x0000_t75" style="height:17.25pt;width:36pt;" o:ole="t" filled="f" o:preferrelative="t" stroked="f" coordsize="21600,21600">
            <v:path/>
            <v:fill on="f" focussize="0,0"/>
            <v:stroke on="f" joinstyle="miter"/>
            <v:imagedata r:id="rId416" o:title=""/>
            <o:lock v:ext="edit" aspectratio="t"/>
            <w10:wrap type="none"/>
            <w10:anchorlock/>
          </v:shape>
          <o:OLEObject Type="Embed" ProgID="Equation.DSMT4" ShapeID="_x0000_i1254" DrawAspect="Content" ObjectID="_1468075954" r:id="rId415">
            <o:LockedField>false</o:LockedField>
          </o:OLEObject>
        </w:object>
      </w:r>
      <w:r>
        <w:rPr>
          <w:rFonts w:hint="eastAsia" w:ascii="Times New Roman" w:hAnsi="Times New Roman" w:cs="Times New Roman" w:eastAsiaTheme="minorEastAsia"/>
          <w:b/>
          <w:sz w:val="24"/>
          <w:szCs w:val="24"/>
        </w:rPr>
        <w:t>随h变化的曲线图</w:t>
      </w:r>
    </w:p>
    <w:p>
      <w:pPr>
        <w:pStyle w:val="52"/>
        <w:snapToGrid w:val="0"/>
        <w:ind w:firstLine="480"/>
      </w:pPr>
      <w:r>
        <w:rPr>
          <w:rFonts w:hint="eastAsia"/>
        </w:rPr>
        <w:t>基于理论分析，</w:t>
      </w:r>
      <w:r>
        <w:t>我们利用MATLAB进行了</w:t>
      </w:r>
      <w:r>
        <w:rPr>
          <w:rFonts w:hint="eastAsia"/>
        </w:rPr>
        <w:t>不同振幅及不同反射次数情况下的</w:t>
      </w:r>
      <w:r>
        <w:t>模拟仿真</w:t>
      </w:r>
      <w:r>
        <w:rPr>
          <w:rFonts w:hint="eastAsia"/>
        </w:rPr>
        <w:t>，以</w:t>
      </w:r>
      <w:r>
        <w:t>进一步验证</w:t>
      </w:r>
      <w:r>
        <w:rPr>
          <w:rFonts w:hint="eastAsia"/>
        </w:rPr>
        <w:t>上述提及的MR</w:t>
      </w:r>
      <w:r>
        <w:t>T</w:t>
      </w:r>
      <w:r>
        <w:rPr>
          <w:rFonts w:hint="eastAsia"/>
        </w:rPr>
        <w:t>-PM位移重构方法</w:t>
      </w:r>
      <w:r>
        <w:t>的可行性</w:t>
      </w:r>
      <w:r>
        <w:rPr>
          <w:rFonts w:hint="eastAsia"/>
        </w:rPr>
        <w:t>。首先模拟仿真了MR</w:t>
      </w:r>
      <w:r>
        <w:t>T</w:t>
      </w:r>
      <w:r>
        <w:rPr>
          <w:rFonts w:hint="eastAsia"/>
        </w:rPr>
        <w:t>-PM方法位移重构的具体实现过程，并与传统的EOM相位调制方法进行对比，如图3-</w:t>
      </w:r>
      <w:r>
        <w:t>6</w:t>
      </w:r>
      <w:r>
        <w:rPr>
          <w:rFonts w:hint="eastAsia"/>
        </w:rPr>
        <w:t>和图3-</w:t>
      </w:r>
      <w:r>
        <w:t>7</w:t>
      </w:r>
      <w:r>
        <w:rPr>
          <w:rFonts w:hint="eastAsia"/>
        </w:rPr>
        <w:t>。在仿真中，激光器的参数设置如下：激光中心波长</w:t>
      </w:r>
      <w:r>
        <w:rPr>
          <w:position w:val="-6"/>
        </w:rPr>
        <w:object>
          <v:shape id="_x0000_i1255"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255" DrawAspect="Content" ObjectID="_1468075955" r:id="rId417">
            <o:LockedField>false</o:LockedField>
          </o:OLEObject>
        </w:object>
      </w:r>
      <w:r>
        <w:rPr>
          <w:rFonts w:hint="eastAsia"/>
        </w:rPr>
        <w:t>为5</w:t>
      </w:r>
      <w:r>
        <w:t>32</w:t>
      </w:r>
      <w:r>
        <w:rPr>
          <w:rFonts w:hint="eastAsia"/>
        </w:rPr>
        <w:t>nm，线宽展宽因子</w:t>
      </w:r>
      <w:r>
        <w:rPr>
          <w:position w:val="-6"/>
        </w:rPr>
        <w:object>
          <v:shape id="_x0000_i1256" o:spt="75" type="#_x0000_t75" style="height:9.75pt;width:11.25pt;" o:ole="t" filled="f" o:preferrelative="t" stroked="f" coordsize="21600,21600">
            <v:path/>
            <v:fill on="f" focussize="0,0"/>
            <v:stroke on="f" joinstyle="miter"/>
            <v:imagedata r:id="rId419" o:title=""/>
            <o:lock v:ext="edit" aspectratio="t"/>
            <w10:wrap type="none"/>
            <w10:anchorlock/>
          </v:shape>
          <o:OLEObject Type="Embed" ProgID="Equation.DSMT4" ShapeID="_x0000_i1256" DrawAspect="Content" ObjectID="_1468075956" r:id="rId418">
            <o:LockedField>false</o:LockedField>
          </o:OLEObject>
        </w:object>
      </w:r>
      <w:r>
        <w:rPr>
          <w:rFonts w:hint="eastAsia"/>
        </w:rPr>
        <w:t>为8，光反馈强度因子</w:t>
      </w:r>
      <w:r>
        <w:rPr>
          <w:rFonts w:hint="eastAsia"/>
          <w:i/>
        </w:rPr>
        <w:t>C</w:t>
      </w:r>
      <w:r>
        <w:rPr>
          <w:rFonts w:hint="eastAsia"/>
        </w:rPr>
        <w:t>为0</w:t>
      </w:r>
      <w:r>
        <w:t>.1</w:t>
      </w:r>
      <w:r>
        <w:rPr>
          <w:rFonts w:hint="eastAsia"/>
        </w:rPr>
        <w:t>。假设外部待测目标物做正弦振动，振动幅度A为</w:t>
      </w:r>
      <w:r>
        <w:rPr>
          <w:position w:val="-6"/>
        </w:rPr>
        <w:object>
          <v:shape id="_x0000_i1257"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257" DrawAspect="Content" ObjectID="_1468075957" r:id="rId420">
            <o:LockedField>false</o:LockedField>
          </o:OLEObject>
        </w:object>
      </w:r>
      <w:r>
        <w:rPr>
          <w:rFonts w:hint="eastAsia"/>
        </w:rPr>
        <w:t>，振动频率</w:t>
      </w:r>
      <w:r>
        <w:rPr>
          <w:position w:val="-10"/>
        </w:rPr>
        <w:object>
          <v:shape id="_x0000_i1258" o:spt="75" type="#_x0000_t75" style="height:15.75pt;width:11.25pt;" o:ole="t" filled="f" o:preferrelative="t" stroked="f" coordsize="21600,21600">
            <v:path/>
            <v:fill on="f" focussize="0,0"/>
            <v:stroke on="f" joinstyle="miter"/>
            <v:imagedata r:id="rId422" o:title=""/>
            <o:lock v:ext="edit" aspectratio="t"/>
            <w10:wrap type="none"/>
            <w10:anchorlock/>
          </v:shape>
          <o:OLEObject Type="Embed" ProgID="Equation.DSMT4" ShapeID="_x0000_i1258" DrawAspect="Content" ObjectID="_1468075958" r:id="rId421">
            <o:LockedField>false</o:LockedField>
          </o:OLEObject>
        </w:object>
      </w:r>
      <w:r>
        <w:rPr>
          <w:rFonts w:hint="eastAsia"/>
        </w:rPr>
        <w:t>为2</w:t>
      </w:r>
      <w:r>
        <w:t xml:space="preserve">00 </w:t>
      </w:r>
      <w:r>
        <w:rPr>
          <w:rFonts w:hint="eastAsia"/>
        </w:rPr>
        <w:t>Hz。EOM引入的正弦调制信号的调制频率</w:t>
      </w:r>
      <w:r>
        <w:rPr>
          <w:position w:val="-12"/>
        </w:rPr>
        <w:object>
          <v:shape id="_x0000_i1259" o:spt="75" type="#_x0000_t75" style="height:17.25pt;width:15pt;" o:ole="t" filled="f" o:preferrelative="t" stroked="f" coordsize="21600,21600">
            <v:path/>
            <v:fill on="f" focussize="0,0"/>
            <v:stroke on="f" joinstyle="miter"/>
            <v:imagedata r:id="rId424" o:title=""/>
            <o:lock v:ext="edit" aspectratio="t"/>
            <w10:wrap type="none"/>
            <w10:anchorlock/>
          </v:shape>
          <o:OLEObject Type="Embed" ProgID="Equation.DSMT4" ShapeID="_x0000_i1259" DrawAspect="Content" ObjectID="_1468075959" r:id="rId423">
            <o:LockedField>false</o:LockedField>
          </o:OLEObject>
        </w:object>
      </w:r>
      <w:r>
        <w:rPr>
          <w:rFonts w:hint="eastAsia"/>
        </w:rPr>
        <w:t>为4</w:t>
      </w:r>
      <w:r>
        <w:t xml:space="preserve">0 </w:t>
      </w:r>
      <w:r>
        <w:rPr>
          <w:rFonts w:hint="eastAsia"/>
        </w:rPr>
        <w:t>kHz，调制深度</w:t>
      </w:r>
      <w:r>
        <w:rPr>
          <w:rFonts w:hint="eastAsia"/>
          <w:i/>
        </w:rPr>
        <w:t>h</w:t>
      </w:r>
      <w:r>
        <w:rPr>
          <w:rFonts w:hint="eastAsia"/>
        </w:rPr>
        <w:t>设置为</w:t>
      </w:r>
      <w:r>
        <w:rPr>
          <w:rFonts w:hint="eastAsia"/>
          <w:highlight w:val="yellow"/>
        </w:rPr>
        <w:t>1</w:t>
      </w:r>
      <w:r>
        <w:rPr>
          <w:highlight w:val="yellow"/>
        </w:rPr>
        <w:t xml:space="preserve">.2 </w:t>
      </w:r>
      <w:r>
        <w:rPr>
          <w:rFonts w:hint="eastAsia"/>
          <w:highlight w:val="yellow"/>
        </w:rPr>
        <w:t>rad</w:t>
      </w:r>
      <w:r>
        <w:rPr>
          <w:rFonts w:hint="eastAsia"/>
        </w:rPr>
        <w:t>，调制的初相位</w:t>
      </w:r>
      <w:r>
        <w:rPr>
          <w:position w:val="-10"/>
        </w:rPr>
        <w:object>
          <v:shape id="_x0000_i1260" o:spt="75" type="#_x0000_t75" style="height:15.75pt;width:11.25pt;" o:ole="t" filled="f" o:preferrelative="t" stroked="f" coordsize="21600,21600">
            <v:path/>
            <v:fill on="f" focussize="0,0"/>
            <v:stroke on="f" joinstyle="miter"/>
            <v:imagedata r:id="rId426" o:title=""/>
            <o:lock v:ext="edit" aspectratio="t"/>
            <w10:wrap type="none"/>
            <w10:anchorlock/>
          </v:shape>
          <o:OLEObject Type="Embed" ProgID="Equation.DSMT4" ShapeID="_x0000_i1260" DrawAspect="Content" ObjectID="_1468075960" r:id="rId425">
            <o:LockedField>false</o:LockedField>
          </o:OLEObject>
        </w:object>
      </w:r>
      <w:r>
        <w:rPr>
          <w:rFonts w:hint="eastAsia"/>
        </w:rPr>
        <w:t>为0。图3-</w:t>
      </w:r>
      <w:r>
        <w:t>6</w:t>
      </w:r>
      <w:r>
        <w:rPr>
          <w:rFonts w:hint="eastAsia"/>
        </w:rPr>
        <w:t>为反射次数</w:t>
      </w:r>
      <w:r>
        <w:rPr>
          <w:rFonts w:hint="eastAsia"/>
          <w:i/>
        </w:rPr>
        <w:t>N</w:t>
      </w:r>
      <w:r>
        <w:rPr>
          <w:rFonts w:hint="eastAsia"/>
        </w:rPr>
        <w:t>=</w:t>
      </w:r>
      <w:r>
        <w:t>4</w:t>
      </w:r>
      <w:r>
        <w:rPr>
          <w:rFonts w:hint="eastAsia"/>
        </w:rPr>
        <w:t>情况下的包裹相位获取全过程。图3-</w:t>
      </w:r>
      <w:r>
        <w:t>6</w:t>
      </w:r>
      <w:r>
        <w:rPr>
          <w:rFonts w:hint="eastAsia"/>
        </w:rPr>
        <w:t>(</w:t>
      </w:r>
      <w:r>
        <w:t>a</w:t>
      </w:r>
      <w:r>
        <w:rPr>
          <w:rFonts w:hint="eastAsia"/>
        </w:rPr>
        <w:t>)为经过EOM正弦相位调制后的自混合信号，其具有一定的周期性，对其进行傅里叶变换后，得到图3-</w:t>
      </w:r>
      <w:r>
        <w:t>6</w:t>
      </w:r>
      <w:r>
        <w:rPr>
          <w:rFonts w:hint="eastAsia"/>
        </w:rPr>
        <w:t>(</w:t>
      </w:r>
      <w:r>
        <w:t>b)</w:t>
      </w:r>
      <w:r>
        <w:rPr>
          <w:rFonts w:hint="eastAsia"/>
        </w:rPr>
        <w:t>所示的频谱。从图上可直观看出，和理论推导的结论相一致，除了基频外，其频谱主要分布在调制频率4</w:t>
      </w:r>
      <w:r>
        <w:t xml:space="preserve">0 </w:t>
      </w:r>
      <w:r>
        <w:rPr>
          <w:rFonts w:hint="eastAsia"/>
        </w:rPr>
        <w:t>kHz的整数倍处，</w:t>
      </w:r>
      <w:r>
        <w:rPr>
          <w:rFonts w:hint="eastAsia"/>
          <w:highlight w:val="yellow"/>
        </w:rPr>
        <w:t>如一次谐波和二次谐波分别集中在4</w:t>
      </w:r>
      <w:r>
        <w:rPr>
          <w:highlight w:val="yellow"/>
        </w:rPr>
        <w:t xml:space="preserve">0 </w:t>
      </w:r>
      <w:r>
        <w:rPr>
          <w:rFonts w:hint="eastAsia"/>
          <w:highlight w:val="yellow"/>
        </w:rPr>
        <w:t>kHz和</w:t>
      </w:r>
      <w:r>
        <w:rPr>
          <w:highlight w:val="yellow"/>
        </w:rPr>
        <w:t xml:space="preserve">80 </w:t>
      </w:r>
      <w:r>
        <w:rPr>
          <w:rFonts w:hint="eastAsia"/>
          <w:highlight w:val="yellow"/>
        </w:rPr>
        <w:t>kHz</w:t>
      </w:r>
      <w:r>
        <w:rPr>
          <w:rFonts w:hint="eastAsia"/>
        </w:rPr>
        <w:t>附近。通过具有特定范围的窗将所需的一次谐波（图中蓝色的虚线框）和二次谐波（图中红色的虚线框）分别提取出来，将其它谐波分量舍弃，这样便达到抑制噪声的目的。将取出来的频谱进行傅里叶逆变换可分别得到一二次谐波的时域信号图，如图3-</w:t>
      </w:r>
      <w:r>
        <w:t>6</w:t>
      </w:r>
      <w:r>
        <w:rPr>
          <w:rFonts w:hint="eastAsia"/>
        </w:rPr>
        <w:t>(</w:t>
      </w:r>
      <w:r>
        <w:t>c)</w:t>
      </w:r>
      <w:r>
        <w:rPr>
          <w:rFonts w:hint="eastAsia"/>
        </w:rPr>
        <w:t>-(</w:t>
      </w:r>
      <w:r>
        <w:t>d)</w:t>
      </w:r>
      <w:r>
        <w:rPr>
          <w:rFonts w:hint="eastAsia"/>
        </w:rPr>
        <w:t>所示。</w:t>
      </w:r>
      <w:r>
        <w:rPr>
          <w:rFonts w:hint="eastAsia"/>
          <w:highlight w:val="yellow"/>
        </w:rPr>
        <w:t>时域信号经过去除载波后</w:t>
      </w:r>
      <w:r>
        <w:rPr>
          <w:rFonts w:hint="eastAsia"/>
        </w:rPr>
        <w:t>便得到图3-</w:t>
      </w:r>
      <w:r>
        <w:t>6</w:t>
      </w:r>
      <w:r>
        <w:rPr>
          <w:rFonts w:hint="eastAsia"/>
        </w:rPr>
        <w:t>(e</w:t>
      </w:r>
      <w:r>
        <w:t>)</w:t>
      </w:r>
      <w:r>
        <w:rPr>
          <w:rFonts w:hint="eastAsia"/>
        </w:rPr>
        <w:t>-(f</w:t>
      </w:r>
      <w:r>
        <w:t>)</w:t>
      </w:r>
      <w:r>
        <w:rPr>
          <w:rFonts w:hint="eastAsia"/>
        </w:rPr>
        <w:t>所示的一、二次谐波幅度</w:t>
      </w:r>
      <w:r>
        <w:rPr>
          <w:position w:val="-12"/>
        </w:rPr>
        <w:object>
          <v:shape id="_x0000_i1261" o:spt="75" type="#_x0000_t75" style="height:17.25pt;width:27pt;" o:ole="t" filled="f" o:preferrelative="t" stroked="f" coordsize="21600,21600">
            <v:path/>
            <v:fill on="f" focussize="0,0"/>
            <v:stroke on="f" joinstyle="miter"/>
            <v:imagedata r:id="rId336" o:title=""/>
            <o:lock v:ext="edit" aspectratio="t"/>
            <w10:wrap type="none"/>
            <w10:anchorlock/>
          </v:shape>
          <o:OLEObject Type="Embed" ProgID="Equation.DSMT4" ShapeID="_x0000_i1261" DrawAspect="Content" ObjectID="_1468075961" r:id="rId427">
            <o:LockedField>false</o:LockedField>
          </o:OLEObject>
        </w:object>
      </w:r>
      <w:r>
        <w:rPr>
          <w:rFonts w:hint="eastAsia"/>
        </w:rPr>
        <w:t>、</w:t>
      </w:r>
      <w:r>
        <w:rPr>
          <w:position w:val="-12"/>
        </w:rPr>
        <w:object>
          <v:shape id="_x0000_i1262" o:spt="75" type="#_x0000_t75" style="height:17.25pt;width:28.5pt;" o:ole="t" filled="f" o:preferrelative="t" stroked="f" coordsize="21600,21600">
            <v:path/>
            <v:fill on="f" focussize="0,0"/>
            <v:stroke on="f" joinstyle="miter"/>
            <v:imagedata r:id="rId338" o:title=""/>
            <o:lock v:ext="edit" aspectratio="t"/>
            <w10:wrap type="none"/>
            <w10:anchorlock/>
          </v:shape>
          <o:OLEObject Type="Embed" ProgID="Equation.DSMT4" ShapeID="_x0000_i1262" DrawAspect="Content" ObjectID="_1468075962" r:id="rId428">
            <o:LockedField>false</o:LockedField>
          </o:OLEObject>
        </w:object>
      </w:r>
      <w:r>
        <w:rPr>
          <w:rFonts w:hint="eastAsia"/>
        </w:rPr>
        <w:t>。将</w:t>
      </w:r>
      <w:r>
        <w:rPr>
          <w:position w:val="-12"/>
        </w:rPr>
        <w:object>
          <v:shape id="_x0000_i1263" o:spt="75" type="#_x0000_t75" style="height:17.25pt;width:27pt;" o:ole="t" filled="f" o:preferrelative="t" stroked="f" coordsize="21600,21600">
            <v:path/>
            <v:fill on="f" focussize="0,0"/>
            <v:stroke on="f" joinstyle="miter"/>
            <v:imagedata r:id="rId336" o:title=""/>
            <o:lock v:ext="edit" aspectratio="t"/>
            <w10:wrap type="none"/>
            <w10:anchorlock/>
          </v:shape>
          <o:OLEObject Type="Embed" ProgID="Equation.DSMT4" ShapeID="_x0000_i1263" DrawAspect="Content" ObjectID="_1468075963" r:id="rId429">
            <o:LockedField>false</o:LockedField>
          </o:OLEObject>
        </w:object>
      </w:r>
      <w:r>
        <w:rPr>
          <w:rFonts w:hint="eastAsia"/>
        </w:rPr>
        <w:t>、</w:t>
      </w:r>
      <w:r>
        <w:rPr>
          <w:position w:val="-12"/>
        </w:rPr>
        <w:object>
          <v:shape id="_x0000_i1264" o:spt="75" type="#_x0000_t75" style="height:17.25pt;width:28.5pt;" o:ole="t" filled="f" o:preferrelative="t" stroked="f" coordsize="21600,21600">
            <v:path/>
            <v:fill on="f" focussize="0,0"/>
            <v:stroke on="f" joinstyle="miter"/>
            <v:imagedata r:id="rId338" o:title=""/>
            <o:lock v:ext="edit" aspectratio="t"/>
            <w10:wrap type="none"/>
            <w10:anchorlock/>
          </v:shape>
          <o:OLEObject Type="Embed" ProgID="Equation.DSMT4" ShapeID="_x0000_i1264" DrawAspect="Content" ObjectID="_1468075964" r:id="rId430">
            <o:LockedField>false</o:LockedField>
          </o:OLEObject>
        </w:object>
      </w:r>
      <w:r>
        <w:rPr>
          <w:rFonts w:hint="eastAsia"/>
        </w:rPr>
        <w:t>代入式(</w:t>
      </w:r>
      <w:r>
        <w:t>3-11</w:t>
      </w:r>
      <w:r>
        <w:rPr>
          <w:rFonts w:hint="eastAsia"/>
        </w:rPr>
        <w:t>)计算后可得到外部目标物的相位信息如图3-</w:t>
      </w:r>
      <w:r>
        <w:t>6</w:t>
      </w:r>
      <w:r>
        <w:rPr>
          <w:rFonts w:hint="eastAsia"/>
        </w:rPr>
        <w:t>(</w:t>
      </w:r>
      <w:r>
        <w:t>g</w:t>
      </w:r>
      <w:r>
        <w:rPr>
          <w:rFonts w:hint="eastAsia"/>
        </w:rPr>
        <w:t>)，此</w:t>
      </w:r>
      <w:bookmarkStart w:id="178" w:name="OLE_LINK65"/>
      <w:r>
        <w:rPr>
          <w:rFonts w:hint="eastAsia"/>
        </w:rPr>
        <w:t>相位被包裹在-</w:t>
      </w:r>
      <w:bookmarkStart w:id="179" w:name="OLE_LINK63"/>
      <w:r>
        <w:rPr>
          <w:position w:val="-6"/>
        </w:rPr>
        <w:object>
          <v:shape id="_x0000_i1265" o:spt="75" type="#_x0000_t75" style="height:9.75pt;width:9.75pt;" o:ole="t" filled="f" o:preferrelative="t" stroked="f" coordsize="21600,21600">
            <v:path/>
            <v:fill on="f" focussize="0,0"/>
            <v:stroke on="f" joinstyle="miter"/>
            <v:imagedata r:id="rId432" o:title=""/>
            <o:lock v:ext="edit" aspectratio="t"/>
            <w10:wrap type="none"/>
            <w10:anchorlock/>
          </v:shape>
          <o:OLEObject Type="Embed" ProgID="Equation.DSMT4" ShapeID="_x0000_i1265" DrawAspect="Content" ObjectID="_1468075965" r:id="rId431">
            <o:LockedField>false</o:LockedField>
          </o:OLEObject>
        </w:object>
      </w:r>
      <w:r>
        <w:t>/2</w:t>
      </w:r>
      <w:bookmarkEnd w:id="179"/>
      <w:r>
        <w:t>~</w:t>
      </w:r>
      <w:r>
        <w:rPr>
          <w:position w:val="-6"/>
        </w:rPr>
        <w:object>
          <v:shape id="_x0000_i1266" o:spt="75" type="#_x0000_t75" style="height:9.75pt;width:9.75pt;" o:ole="t" filled="f" o:preferrelative="t" stroked="f" coordsize="21600,21600">
            <v:path/>
            <v:fill on="f" focussize="0,0"/>
            <v:stroke on="f" joinstyle="miter"/>
            <v:imagedata r:id="rId432" o:title=""/>
            <o:lock v:ext="edit" aspectratio="t"/>
            <w10:wrap type="none"/>
            <w10:anchorlock/>
          </v:shape>
          <o:OLEObject Type="Embed" ProgID="Equation.DSMT4" ShapeID="_x0000_i1266" DrawAspect="Content" ObjectID="_1468075966" r:id="rId433">
            <o:LockedField>false</o:LockedField>
          </o:OLEObject>
        </w:object>
      </w:r>
      <w:r>
        <w:t>/2</w:t>
      </w:r>
      <w:r>
        <w:rPr>
          <w:rFonts w:hint="eastAsia"/>
        </w:rPr>
        <w:t>范围内。</w:t>
      </w:r>
      <w:bookmarkEnd w:id="178"/>
      <w:r>
        <w:rPr>
          <w:rFonts w:hint="eastAsia"/>
        </w:rPr>
        <w:t>经过</w:t>
      </w:r>
      <w:r>
        <w:rPr>
          <w:rFonts w:hint="eastAsia"/>
          <w:highlight w:val="yellow"/>
        </w:rPr>
        <w:t>相位解包裹</w:t>
      </w:r>
      <w:r>
        <w:rPr>
          <w:rFonts w:hint="eastAsia"/>
        </w:rPr>
        <w:t>处理，并根据相位与位移的关系即可重构出外部目标物的振动位移，如图3-</w:t>
      </w:r>
      <w:r>
        <w:t>7(a)</w:t>
      </w:r>
      <w:r>
        <w:rPr>
          <w:rFonts w:hint="eastAsia"/>
        </w:rPr>
        <w:t>中的蓝色实线。图3-</w:t>
      </w:r>
      <w:r>
        <w:t>7</w:t>
      </w:r>
      <w:r>
        <w:rPr>
          <w:rFonts w:hint="eastAsia"/>
        </w:rPr>
        <w:t>(</w:t>
      </w:r>
      <w:r>
        <w:t>a</w:t>
      </w:r>
      <w:r>
        <w:rPr>
          <w:rFonts w:hint="eastAsia"/>
        </w:rPr>
        <w:t>)中的红色点划线为采用</w:t>
      </w:r>
      <w:r>
        <w:rPr>
          <w:rFonts w:hint="eastAsia"/>
          <w:highlight w:val="yellow"/>
        </w:rPr>
        <w:t>传统EOM相位调制（EOM-PM）方法</w:t>
      </w:r>
      <w:r>
        <w:rPr>
          <w:rFonts w:hint="eastAsia"/>
        </w:rPr>
        <w:t>的重构位移，橙色点线为目标物的实际位移，图中三条曲线基本重合，均未发生畸变，说明在大振幅情况下，即振幅大于</w:t>
      </w:r>
      <w:bookmarkStart w:id="180" w:name="OLE_LINK60"/>
      <w:bookmarkStart w:id="181" w:name="OLE_LINK59"/>
      <w:r>
        <w:rPr>
          <w:position w:val="-6"/>
        </w:rPr>
        <w:object>
          <v:shape id="_x0000_i1267"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267" DrawAspect="Content" ObjectID="_1468075967" r:id="rId434">
            <o:LockedField>false</o:LockedField>
          </o:OLEObject>
        </w:object>
      </w:r>
      <w:r>
        <w:t>/2</w:t>
      </w:r>
      <w:bookmarkEnd w:id="180"/>
      <w:bookmarkEnd w:id="181"/>
      <w:r>
        <w:rPr>
          <w:rFonts w:hint="eastAsia"/>
        </w:rPr>
        <w:t>，这两种方法均可还原出目标物的位移。但从图3-</w:t>
      </w:r>
      <w:r>
        <w:t>7(b)</w:t>
      </w:r>
      <w:r>
        <w:rPr>
          <w:rFonts w:hint="eastAsia"/>
        </w:rPr>
        <w:t>的误差对比中可看出，提出的MR</w:t>
      </w:r>
      <w:r>
        <w:t>T</w:t>
      </w:r>
      <w:r>
        <w:rPr>
          <w:rFonts w:hint="eastAsia"/>
        </w:rPr>
        <w:t>-PM方法的误差明显小于EOM-PM方法，这说明多次反射的引入可以降低位移重构的误差。</w:t>
      </w:r>
    </w:p>
    <w:p>
      <w:pPr>
        <w:rPr>
          <w:rFonts w:ascii="Times New Roman" w:hAnsi="Times New Roman" w:cs="Times New Roman"/>
        </w:rPr>
      </w:pPr>
      <w:r>
        <w:object>
          <v:shape id="_x0000_i1268" o:spt="75" type="#_x0000_t75" style="height:514.5pt;width:436.5pt;" o:ole="t" filled="f" o:preferrelative="t" stroked="f" coordsize="21600,21600">
            <v:path/>
            <v:fill on="f" focussize="0,0"/>
            <v:stroke on="f" joinstyle="miter"/>
            <v:imagedata r:id="rId436" o:title=""/>
            <o:lock v:ext="edit" aspectratio="t"/>
            <w10:wrap type="none"/>
            <w10:anchorlock/>
          </v:shape>
          <o:OLEObject Type="Embed" ProgID="Visio.Drawing.15" ShapeID="_x0000_i1268" DrawAspect="Content" ObjectID="_1468075968" r:id="rId435">
            <o:LockedField>false</o:LockedField>
          </o:OLEObject>
        </w:object>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图3 - 6 </w:t>
      </w:r>
      <w:bookmarkStart w:id="182" w:name="OLE_LINK57"/>
      <w:bookmarkStart w:id="183" w:name="OLE_LINK58"/>
      <w:r>
        <w:rPr>
          <w:rFonts w:hint="eastAsia" w:ascii="Times New Roman" w:hAnsi="Times New Roman" w:cs="Times New Roman" w:eastAsiaTheme="minorEastAsia"/>
          <w:b/>
          <w:sz w:val="24"/>
          <w:szCs w:val="24"/>
        </w:rPr>
        <w:t>A=</w:t>
      </w:r>
      <w:r>
        <w:rPr>
          <w:rFonts w:ascii="Times New Roman" w:hAnsi="Times New Roman" w:cs="Times New Roman"/>
          <w:position w:val="-6"/>
          <w:sz w:val="24"/>
          <w:szCs w:val="24"/>
        </w:rPr>
        <w:object>
          <v:shape id="_x0000_i1269" o:spt="75" type="#_x0000_t75" style="height:13.5pt;width:9.75pt;" o:ole="t" filled="f" o:preferrelative="t" stroked="f" coordsize="21600,21600">
            <v:path/>
            <v:fill on="f" focussize="0,0"/>
            <v:stroke on="f" joinstyle="miter"/>
            <v:imagedata r:id="rId438" o:title=""/>
            <o:lock v:ext="edit" aspectratio="t"/>
            <w10:wrap type="none"/>
            <w10:anchorlock/>
          </v:shape>
          <o:OLEObject Type="Embed" ProgID="Equation.DSMT4" ShapeID="_x0000_i1269" DrawAspect="Content" ObjectID="_1468075969" r:id="rId437">
            <o:LockedField>false</o:LockedField>
          </o:OLEObject>
        </w:object>
      </w:r>
      <w:bookmarkEnd w:id="182"/>
      <w:bookmarkEnd w:id="183"/>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4</w:t>
      </w:r>
      <w:r>
        <w:rPr>
          <w:rFonts w:hint="eastAsia" w:ascii="Times New Roman" w:hAnsi="Times New Roman" w:cs="Times New Roman" w:eastAsiaTheme="minorEastAsia"/>
          <w:b/>
          <w:sz w:val="24"/>
          <w:szCs w:val="24"/>
        </w:rPr>
        <w:t xml:space="preserve">时包裹相位的获取流程图 </w:t>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(a)调制后的SMI</w:t>
      </w:r>
      <w:r>
        <w:rPr>
          <w:rFonts w:hint="eastAsia" w:ascii="Times New Roman" w:hAnsi="Times New Roman" w:cs="Times New Roman" w:eastAsiaTheme="minorEastAsia"/>
          <w:b/>
          <w:sz w:val="24"/>
          <w:szCs w:val="24"/>
        </w:rPr>
        <w:t>信号</w:t>
      </w:r>
      <w:r>
        <w:rPr>
          <w:rFonts w:ascii="Times New Roman" w:hAnsi="Times New Roman" w:cs="Times New Roman" w:eastAsiaTheme="minorEastAsia"/>
          <w:b/>
          <w:sz w:val="24"/>
          <w:szCs w:val="24"/>
        </w:rPr>
        <w:t xml:space="preserve"> (b)SMI</w:t>
      </w:r>
      <w:r>
        <w:rPr>
          <w:rFonts w:hint="eastAsia" w:ascii="Times New Roman" w:hAnsi="Times New Roman" w:cs="Times New Roman" w:eastAsiaTheme="minorEastAsia"/>
          <w:b/>
          <w:sz w:val="24"/>
          <w:szCs w:val="24"/>
        </w:rPr>
        <w:t xml:space="preserve">信号频谱 </w:t>
      </w:r>
      <w:r>
        <w:rPr>
          <w:rFonts w:ascii="Times New Roman" w:hAnsi="Times New Roman" w:cs="Times New Roman" w:eastAsiaTheme="minorEastAsia"/>
          <w:b/>
          <w:sz w:val="24"/>
          <w:szCs w:val="24"/>
        </w:rPr>
        <w:t>(c) (</w:t>
      </w:r>
      <w:r>
        <w:rPr>
          <w:rFonts w:hint="eastAsia" w:ascii="Times New Roman" w:hAnsi="Times New Roman" w:cs="Times New Roman" w:eastAsiaTheme="minorEastAsia"/>
          <w:b/>
          <w:sz w:val="24"/>
          <w:szCs w:val="24"/>
        </w:rPr>
        <w:t>d</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分别为一次</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 xml:space="preserve">二次谐波时域信号 </w:t>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e</w:t>
      </w:r>
      <w:r>
        <w:rPr>
          <w:rFonts w:ascii="Times New Roman" w:hAnsi="Times New Roman" w:cs="Times New Roman" w:eastAsiaTheme="minorEastAsia"/>
          <w:b/>
          <w:sz w:val="24"/>
          <w:szCs w:val="24"/>
        </w:rPr>
        <w:t>) (</w:t>
      </w:r>
      <w:r>
        <w:rPr>
          <w:rFonts w:hint="eastAsia" w:ascii="Times New Roman" w:hAnsi="Times New Roman" w:cs="Times New Roman" w:eastAsiaTheme="minorEastAsia"/>
          <w:b/>
          <w:sz w:val="24"/>
          <w:szCs w:val="24"/>
        </w:rPr>
        <w:t>f</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分别为</w:t>
      </w:r>
      <w:r>
        <w:rPr>
          <w:rFonts w:ascii="Times New Roman" w:hAnsi="Times New Roman" w:cs="Times New Roman" w:eastAsiaTheme="minorEastAsia"/>
          <w:b/>
          <w:sz w:val="24"/>
          <w:szCs w:val="24"/>
        </w:rPr>
        <w:t>(c) (</w:t>
      </w:r>
      <w:r>
        <w:rPr>
          <w:rFonts w:hint="eastAsia" w:ascii="Times New Roman" w:hAnsi="Times New Roman" w:cs="Times New Roman" w:eastAsiaTheme="minorEastAsia"/>
          <w:b/>
          <w:sz w:val="24"/>
          <w:szCs w:val="24"/>
        </w:rPr>
        <w:t>d</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 xml:space="preserve">的振幅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g</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包裹相位</w:t>
      </w:r>
    </w:p>
    <w:p>
      <w:pPr>
        <w:jc w:val="center"/>
      </w:pPr>
      <w:r>
        <w:rPr>
          <w:rFonts w:hint="eastAsia"/>
        </w:rPr>
        <w:drawing>
          <wp:inline distT="0" distB="0" distL="0" distR="0">
            <wp:extent cx="5542280" cy="39490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39">
                      <a:extLst>
                        <a:ext uri="{28A0092B-C50C-407E-A947-70E740481C1C}">
                          <a14:useLocalDpi xmlns:a14="http://schemas.microsoft.com/office/drawing/2010/main" val="0"/>
                        </a:ext>
                      </a:extLst>
                    </a:blip>
                    <a:srcRect b="6094"/>
                    <a:stretch>
                      <a:fillRect/>
                    </a:stretch>
                  </pic:blipFill>
                  <pic:spPr>
                    <a:xfrm>
                      <a:off x="0" y="0"/>
                      <a:ext cx="5543550" cy="3949892"/>
                    </a:xfrm>
                    <a:prstGeom prst="rect">
                      <a:avLst/>
                    </a:prstGeom>
                    <a:noFill/>
                    <a:ln>
                      <a:noFill/>
                    </a:ln>
                  </pic:spPr>
                </pic:pic>
              </a:graphicData>
            </a:graphic>
          </wp:inline>
        </w:drawing>
      </w:r>
    </w:p>
    <w:p>
      <w:pPr>
        <w:pStyle w:val="3"/>
        <w:spacing w:after="156" w:afterLines="50" w:line="360" w:lineRule="auto"/>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图3 - 7  </w:t>
      </w:r>
      <w:r>
        <w:rPr>
          <w:rFonts w:hint="eastAsia" w:ascii="Times New Roman" w:hAnsi="Times New Roman" w:cs="Times New Roman" w:eastAsiaTheme="minorEastAsia"/>
          <w:b/>
          <w:sz w:val="24"/>
          <w:szCs w:val="24"/>
        </w:rPr>
        <w:t>A=</w:t>
      </w:r>
      <w:r>
        <w:rPr>
          <w:rFonts w:ascii="Times New Roman" w:hAnsi="Times New Roman" w:cs="Times New Roman"/>
          <w:position w:val="-6"/>
          <w:sz w:val="24"/>
          <w:szCs w:val="24"/>
        </w:rPr>
        <w:object>
          <v:shape id="_x0000_i1270" o:spt="75" type="#_x0000_t75" style="height:13.5pt;width:9.75pt;" o:ole="t" filled="f" o:preferrelative="t" stroked="f" coordsize="21600,21600">
            <v:path/>
            <v:fill on="f" focussize="0,0"/>
            <v:stroke on="f" joinstyle="miter"/>
            <v:imagedata r:id="rId438" o:title=""/>
            <o:lock v:ext="edit" aspectratio="t"/>
            <w10:wrap type="none"/>
            <w10:anchorlock/>
          </v:shape>
          <o:OLEObject Type="Embed" ProgID="Equation.DSMT4" ShapeID="_x0000_i1270" DrawAspect="Content" ObjectID="_1468075970" r:id="rId440">
            <o:LockedField>false</o:LockedField>
          </o:OLEObject>
        </w:object>
      </w:r>
      <w:r>
        <w:rPr>
          <w:rFonts w:hint="eastAsia" w:ascii="Times New Roman" w:hAnsi="Times New Roman" w:cs="Times New Roman" w:eastAsiaTheme="minorEastAsia"/>
          <w:b/>
          <w:sz w:val="24"/>
          <w:szCs w:val="24"/>
        </w:rPr>
        <w:t>时的</w:t>
      </w:r>
      <w:r>
        <w:rPr>
          <w:rFonts w:ascii="Times New Roman" w:hAnsi="Times New Roman" w:cs="Times New Roman" w:eastAsiaTheme="minorEastAsia"/>
          <w:b/>
          <w:sz w:val="24"/>
          <w:szCs w:val="24"/>
        </w:rPr>
        <w:t>仿真</w:t>
      </w:r>
      <w:r>
        <w:rPr>
          <w:rFonts w:hint="eastAsia" w:ascii="Times New Roman" w:hAnsi="Times New Roman" w:cs="Times New Roman" w:eastAsiaTheme="minorEastAsia"/>
          <w:b/>
          <w:sz w:val="24"/>
          <w:szCs w:val="24"/>
        </w:rPr>
        <w:t>对比图</w:t>
      </w:r>
      <w:r>
        <w:rPr>
          <w:rFonts w:ascii="Times New Roman" w:hAnsi="Times New Roman" w:cs="Times New Roman" w:eastAsiaTheme="minorEastAsia"/>
          <w:b/>
          <w:sz w:val="24"/>
          <w:szCs w:val="24"/>
        </w:rPr>
        <w:t xml:space="preserve"> (a)</w:t>
      </w:r>
      <w:r>
        <w:rPr>
          <w:rFonts w:hint="eastAsia" w:ascii="Times New Roman" w:hAnsi="Times New Roman" w:cs="Times New Roman" w:eastAsiaTheme="minorEastAsia"/>
          <w:b/>
          <w:sz w:val="24"/>
          <w:szCs w:val="24"/>
        </w:rPr>
        <w:t>重构位移对比</w:t>
      </w:r>
      <w:r>
        <w:rPr>
          <w:rFonts w:ascii="Times New Roman" w:hAnsi="Times New Roman" w:cs="Times New Roman" w:eastAsiaTheme="minorEastAsia"/>
          <w:b/>
          <w:sz w:val="24"/>
          <w:szCs w:val="24"/>
        </w:rPr>
        <w:t xml:space="preserve"> (b)</w:t>
      </w:r>
      <w:r>
        <w:rPr>
          <w:rFonts w:hint="eastAsia" w:ascii="Times New Roman" w:hAnsi="Times New Roman" w:cs="Times New Roman" w:eastAsiaTheme="minorEastAsia"/>
          <w:b/>
          <w:sz w:val="24"/>
          <w:szCs w:val="24"/>
        </w:rPr>
        <w:t>误差对比</w:t>
      </w:r>
      <w:r>
        <w:rPr>
          <w:rFonts w:ascii="Times New Roman" w:hAnsi="Times New Roman" w:cs="Times New Roman" w:eastAsiaTheme="minorEastAsia"/>
          <w:b/>
          <w:sz w:val="24"/>
          <w:szCs w:val="24"/>
        </w:rPr>
        <w:t xml:space="preserve"> </w:t>
      </w:r>
    </w:p>
    <w:p>
      <w:pPr>
        <w:snapToGrid w:val="0"/>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为了验证当振幅小于</w:t>
      </w:r>
      <w:bookmarkStart w:id="184" w:name="OLE_LINK70"/>
      <w:bookmarkStart w:id="185" w:name="OLE_LINK92"/>
      <w:r>
        <w:rPr>
          <w:rFonts w:ascii="Times New Roman" w:hAnsi="Times New Roman" w:cs="Times New Roman"/>
          <w:position w:val="-6"/>
          <w:sz w:val="24"/>
          <w:szCs w:val="24"/>
        </w:rPr>
        <w:object>
          <v:shape id="_x0000_i1271"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271" DrawAspect="Content" ObjectID="_1468075971" r:id="rId441">
            <o:LockedField>false</o:LockedField>
          </o:OLEObject>
        </w:object>
      </w:r>
      <w:bookmarkEnd w:id="184"/>
      <w:bookmarkEnd w:id="185"/>
      <w:r>
        <w:rPr>
          <w:rFonts w:ascii="Times New Roman" w:hAnsi="Times New Roman" w:cs="Times New Roman"/>
          <w:sz w:val="24"/>
          <w:szCs w:val="24"/>
        </w:rPr>
        <w:t>/2</w:t>
      </w:r>
      <w:r>
        <w:rPr>
          <w:rFonts w:hint="eastAsia" w:ascii="Times New Roman" w:hAnsi="Times New Roman" w:cs="Times New Roman"/>
          <w:sz w:val="24"/>
          <w:szCs w:val="24"/>
        </w:rPr>
        <w:t>时提出的</w:t>
      </w:r>
      <w:bookmarkStart w:id="186" w:name="OLE_LINK61"/>
      <w:bookmarkStart w:id="187" w:name="OLE_LINK62"/>
      <w:r>
        <w:rPr>
          <w:rFonts w:hint="eastAsia" w:ascii="Times New Roman" w:hAnsi="Times New Roman" w:cs="Times New Roman"/>
          <w:sz w:val="24"/>
          <w:szCs w:val="24"/>
        </w:rPr>
        <w:t>MRT-PM</w:t>
      </w:r>
      <w:bookmarkEnd w:id="186"/>
      <w:bookmarkEnd w:id="187"/>
      <w:r>
        <w:rPr>
          <w:rFonts w:hint="eastAsia" w:ascii="Times New Roman" w:hAnsi="Times New Roman" w:cs="Times New Roman"/>
          <w:sz w:val="24"/>
          <w:szCs w:val="24"/>
        </w:rPr>
        <w:t>方法的可行性，将外部目标物的振幅设置为</w:t>
      </w:r>
      <w:r>
        <w:rPr>
          <w:rFonts w:ascii="Times New Roman" w:hAnsi="Times New Roman" w:cs="Times New Roman"/>
          <w:position w:val="-6"/>
          <w:sz w:val="24"/>
          <w:szCs w:val="24"/>
        </w:rPr>
        <w:object>
          <v:shape id="_x0000_i1272"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272" DrawAspect="Content" ObjectID="_1468075972" r:id="rId442">
            <o:LockedField>false</o:LockedField>
          </o:OLEObject>
        </w:object>
      </w:r>
      <w:r>
        <w:rPr>
          <w:rFonts w:ascii="Times New Roman" w:hAnsi="Times New Roman" w:cs="Times New Roman"/>
          <w:sz w:val="24"/>
          <w:szCs w:val="24"/>
        </w:rPr>
        <w:t>/6</w:t>
      </w:r>
      <w:r>
        <w:rPr>
          <w:rFonts w:hint="eastAsia" w:ascii="Times New Roman" w:hAnsi="Times New Roman" w:cs="Times New Roman"/>
          <w:sz w:val="24"/>
          <w:szCs w:val="24"/>
        </w:rPr>
        <w:t>，保持其它参数与图3-</w:t>
      </w:r>
      <w:r>
        <w:rPr>
          <w:rFonts w:ascii="Times New Roman" w:hAnsi="Times New Roman" w:cs="Times New Roman"/>
          <w:sz w:val="24"/>
          <w:szCs w:val="24"/>
        </w:rPr>
        <w:t>6</w:t>
      </w:r>
      <w:r>
        <w:rPr>
          <w:rFonts w:hint="eastAsia" w:ascii="Times New Roman" w:hAnsi="Times New Roman" w:cs="Times New Roman"/>
          <w:sz w:val="24"/>
          <w:szCs w:val="24"/>
        </w:rPr>
        <w:t>的相一致，此时重构的仿真结果如图3-</w:t>
      </w:r>
      <w:r>
        <w:rPr>
          <w:rFonts w:ascii="Times New Roman" w:hAnsi="Times New Roman" w:cs="Times New Roman"/>
          <w:sz w:val="24"/>
          <w:szCs w:val="24"/>
        </w:rPr>
        <w:t>8</w:t>
      </w:r>
      <w:r>
        <w:rPr>
          <w:rFonts w:hint="eastAsia" w:ascii="Times New Roman" w:hAnsi="Times New Roman" w:cs="Times New Roman"/>
          <w:sz w:val="24"/>
          <w:szCs w:val="24"/>
        </w:rPr>
        <w:t>所示。图3-</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a</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w:t>
      </w:r>
      <w:r>
        <w:rPr>
          <w:rFonts w:ascii="Times New Roman" w:hAnsi="Times New Roman" w:cs="Times New Roman"/>
          <w:sz w:val="24"/>
          <w:szCs w:val="24"/>
        </w:rPr>
        <w:t>e)</w:t>
      </w:r>
      <w:r>
        <w:rPr>
          <w:rFonts w:hint="eastAsia" w:ascii="Times New Roman" w:hAnsi="Times New Roman" w:cs="Times New Roman"/>
          <w:sz w:val="24"/>
          <w:szCs w:val="24"/>
        </w:rPr>
        <w:t>为采用</w:t>
      </w:r>
      <w:r>
        <w:rPr>
          <w:rFonts w:hint="eastAsia" w:ascii="Times New Roman" w:hAnsi="Times New Roman" w:cs="Times New Roman"/>
          <w:sz w:val="24"/>
          <w:szCs w:val="24"/>
          <w:highlight w:val="yellow"/>
        </w:rPr>
        <w:t>EOM-PM方法</w:t>
      </w:r>
      <w:r>
        <w:rPr>
          <w:rFonts w:hint="eastAsia" w:ascii="Times New Roman" w:hAnsi="Times New Roman" w:cs="Times New Roman"/>
          <w:sz w:val="24"/>
          <w:szCs w:val="24"/>
        </w:rPr>
        <w:t>进行相位调制和解调后获得的仿真结果。图3-</w:t>
      </w:r>
      <w:r>
        <w:rPr>
          <w:rFonts w:ascii="Times New Roman" w:hAnsi="Times New Roman" w:cs="Times New Roman"/>
          <w:sz w:val="24"/>
          <w:szCs w:val="24"/>
        </w:rPr>
        <w:t>8(b)</w:t>
      </w:r>
      <w:r>
        <w:rPr>
          <w:rFonts w:hint="eastAsia" w:ascii="Times New Roman" w:hAnsi="Times New Roman" w:cs="Times New Roman"/>
          <w:sz w:val="24"/>
          <w:szCs w:val="24"/>
        </w:rPr>
        <w:t>、(</w:t>
      </w:r>
      <w:r>
        <w:rPr>
          <w:rFonts w:ascii="Times New Roman" w:hAnsi="Times New Roman" w:cs="Times New Roman"/>
          <w:sz w:val="24"/>
          <w:szCs w:val="24"/>
        </w:rPr>
        <w:t>d)</w:t>
      </w:r>
      <w:r>
        <w:rPr>
          <w:rFonts w:hint="eastAsia" w:ascii="Times New Roman" w:hAnsi="Times New Roman" w:cs="Times New Roman"/>
          <w:sz w:val="24"/>
          <w:szCs w:val="24"/>
        </w:rPr>
        <w:t>、(</w:t>
      </w:r>
      <w:r>
        <w:rPr>
          <w:rFonts w:ascii="Times New Roman" w:hAnsi="Times New Roman" w:cs="Times New Roman"/>
          <w:sz w:val="24"/>
          <w:szCs w:val="24"/>
        </w:rPr>
        <w:t>f)</w:t>
      </w:r>
      <w:r>
        <w:rPr>
          <w:rFonts w:hint="eastAsia" w:ascii="Times New Roman" w:hAnsi="Times New Roman" w:cs="Times New Roman"/>
          <w:sz w:val="24"/>
          <w:szCs w:val="24"/>
        </w:rPr>
        <w:t>则为采用</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的</w:t>
      </w:r>
      <w:r>
        <w:rPr>
          <w:rFonts w:hint="eastAsia" w:ascii="Times New Roman" w:hAnsi="Times New Roman" w:cs="Times New Roman"/>
          <w:sz w:val="24"/>
          <w:szCs w:val="24"/>
          <w:highlight w:val="yellow"/>
        </w:rPr>
        <w:t>MRT-PM方法</w:t>
      </w:r>
      <w:r>
        <w:rPr>
          <w:rFonts w:hint="eastAsia" w:ascii="Times New Roman" w:hAnsi="Times New Roman" w:cs="Times New Roman"/>
          <w:sz w:val="24"/>
          <w:szCs w:val="24"/>
        </w:rPr>
        <w:t>进行相位调制和解调后获得的仿真结果。图3-</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a)</w:t>
      </w:r>
      <w:r>
        <w:rPr>
          <w:rFonts w:hint="eastAsia" w:ascii="Times New Roman" w:hAnsi="Times New Roman" w:cs="Times New Roman"/>
          <w:sz w:val="24"/>
          <w:szCs w:val="24"/>
        </w:rPr>
        <w:t>和图3-</w:t>
      </w:r>
      <w:r>
        <w:rPr>
          <w:rFonts w:ascii="Times New Roman" w:hAnsi="Times New Roman" w:cs="Times New Roman"/>
          <w:sz w:val="24"/>
          <w:szCs w:val="24"/>
        </w:rPr>
        <w:t>8(b)</w:t>
      </w:r>
      <w:r>
        <w:rPr>
          <w:rFonts w:hint="eastAsia" w:ascii="Times New Roman" w:hAnsi="Times New Roman" w:cs="Times New Roman"/>
          <w:sz w:val="24"/>
          <w:szCs w:val="24"/>
        </w:rPr>
        <w:t>均为调制信号的频谱图，通过对比发现，MR</w:t>
      </w:r>
      <w:r>
        <w:rPr>
          <w:rFonts w:ascii="Times New Roman" w:hAnsi="Times New Roman" w:cs="Times New Roman"/>
          <w:sz w:val="24"/>
          <w:szCs w:val="24"/>
        </w:rPr>
        <w:t>T</w:t>
      </w:r>
      <w:r>
        <w:rPr>
          <w:rFonts w:hint="eastAsia" w:ascii="Times New Roman" w:hAnsi="Times New Roman" w:cs="Times New Roman"/>
          <w:sz w:val="24"/>
          <w:szCs w:val="24"/>
        </w:rPr>
        <w:t>-PM与EOM-PM频谱中的一、二次谐波均集中在调制频率的整数倍处，</w:t>
      </w:r>
      <w:r>
        <w:rPr>
          <w:rFonts w:hint="eastAsia" w:ascii="Times New Roman" w:hAnsi="Times New Roman" w:cs="Times New Roman"/>
          <w:sz w:val="24"/>
          <w:szCs w:val="24"/>
          <w:highlight w:val="yellow"/>
        </w:rPr>
        <w:t>但前者的谐波频谱宽度明显比后者的宽</w:t>
      </w:r>
      <w:r>
        <w:rPr>
          <w:rFonts w:hint="eastAsia" w:ascii="Times New Roman" w:hAnsi="Times New Roman" w:cs="Times New Roman"/>
          <w:sz w:val="24"/>
          <w:szCs w:val="24"/>
        </w:rPr>
        <w:t>。图3-</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和图3-</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d)</w:t>
      </w:r>
      <w:r>
        <w:rPr>
          <w:rFonts w:hint="eastAsia" w:ascii="Times New Roman" w:hAnsi="Times New Roman" w:cs="Times New Roman"/>
          <w:sz w:val="24"/>
          <w:szCs w:val="24"/>
        </w:rPr>
        <w:t>均为解调后相位值介于-</w:t>
      </w:r>
      <w:r>
        <w:rPr>
          <w:rFonts w:ascii="Times New Roman" w:hAnsi="Times New Roman" w:cs="Times New Roman"/>
          <w:position w:val="-6"/>
          <w:sz w:val="24"/>
          <w:szCs w:val="24"/>
        </w:rPr>
        <w:object>
          <v:shape id="_x0000_i1273" o:spt="75" type="#_x0000_t75" style="height:9.75pt;width:9.75pt;" o:ole="t" filled="f" o:preferrelative="t" stroked="f" coordsize="21600,21600">
            <v:path/>
            <v:fill on="f" focussize="0,0"/>
            <v:stroke on="f" joinstyle="miter"/>
            <v:imagedata r:id="rId432" o:title=""/>
            <o:lock v:ext="edit" aspectratio="t"/>
            <w10:wrap type="none"/>
            <w10:anchorlock/>
          </v:shape>
          <o:OLEObject Type="Embed" ProgID="Equation.DSMT4" ShapeID="_x0000_i1273" DrawAspect="Content" ObjectID="_1468075973" r:id="rId443">
            <o:LockedField>false</o:LockedField>
          </o:OLEObject>
        </w:object>
      </w:r>
      <w:r>
        <w:rPr>
          <w:rFonts w:ascii="Times New Roman" w:hAnsi="Times New Roman" w:cs="Times New Roman"/>
          <w:sz w:val="24"/>
          <w:szCs w:val="24"/>
        </w:rPr>
        <w:t>/2~</w:t>
      </w:r>
      <w:r>
        <w:rPr>
          <w:rFonts w:ascii="Times New Roman" w:hAnsi="Times New Roman" w:cs="Times New Roman"/>
          <w:position w:val="-6"/>
          <w:sz w:val="24"/>
          <w:szCs w:val="24"/>
        </w:rPr>
        <w:object>
          <v:shape id="_x0000_i1274" o:spt="75" type="#_x0000_t75" style="height:9.75pt;width:9.75pt;" o:ole="t" filled="f" o:preferrelative="t" stroked="f" coordsize="21600,21600">
            <v:path/>
            <v:fill on="f" focussize="0,0"/>
            <v:stroke on="f" joinstyle="miter"/>
            <v:imagedata r:id="rId432" o:title=""/>
            <o:lock v:ext="edit" aspectratio="t"/>
            <w10:wrap type="none"/>
            <w10:anchorlock/>
          </v:shape>
          <o:OLEObject Type="Embed" ProgID="Equation.DSMT4" ShapeID="_x0000_i1274" DrawAspect="Content" ObjectID="_1468075974" r:id="rId444">
            <o:LockedField>false</o:LockedField>
          </o:OLEObject>
        </w:object>
      </w:r>
      <w:r>
        <w:rPr>
          <w:rFonts w:ascii="Times New Roman" w:hAnsi="Times New Roman" w:cs="Times New Roman"/>
          <w:sz w:val="24"/>
          <w:szCs w:val="24"/>
        </w:rPr>
        <w:t>/2</w:t>
      </w:r>
      <w:r>
        <w:rPr>
          <w:rFonts w:hint="eastAsia" w:ascii="Times New Roman" w:hAnsi="Times New Roman" w:cs="Times New Roman"/>
          <w:sz w:val="24"/>
          <w:szCs w:val="24"/>
        </w:rPr>
        <w:t>之间的包裹相位，MRT-PM的包裹相位翻转点间的条纹数多于EOM-PM的包裹相位，这说明，</w:t>
      </w:r>
      <w:r>
        <w:rPr>
          <w:rFonts w:hint="eastAsia" w:ascii="Times New Roman" w:hAnsi="Times New Roman" w:cs="Times New Roman"/>
          <w:sz w:val="24"/>
          <w:szCs w:val="24"/>
          <w:highlight w:val="yellow"/>
        </w:rPr>
        <w:t>在相同的振动位移情况下，MRT-PM方法的条纹分辨率比EOM-PM方法高</w:t>
      </w:r>
      <w:r>
        <w:rPr>
          <w:rFonts w:hint="eastAsia" w:ascii="Times New Roman" w:hAnsi="Times New Roman" w:cs="Times New Roman"/>
          <w:sz w:val="24"/>
          <w:szCs w:val="24"/>
        </w:rPr>
        <w:t>。图3-</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e)</w:t>
      </w:r>
      <w:r>
        <w:rPr>
          <w:rFonts w:hint="eastAsia" w:ascii="Times New Roman" w:hAnsi="Times New Roman" w:cs="Times New Roman"/>
          <w:sz w:val="24"/>
          <w:szCs w:val="24"/>
        </w:rPr>
        <w:t>的蓝色曲线和图3-</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f)</w:t>
      </w:r>
      <w:r>
        <w:rPr>
          <w:rFonts w:hint="eastAsia" w:ascii="Times New Roman" w:hAnsi="Times New Roman" w:cs="Times New Roman"/>
          <w:sz w:val="24"/>
          <w:szCs w:val="24"/>
        </w:rPr>
        <w:t>的红色曲线分别是由图3-</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和图3-</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d)</w:t>
      </w:r>
      <w:r>
        <w:rPr>
          <w:rFonts w:hint="eastAsia" w:ascii="Times New Roman" w:hAnsi="Times New Roman" w:cs="Times New Roman"/>
          <w:sz w:val="24"/>
          <w:szCs w:val="24"/>
        </w:rPr>
        <w:t>进行相位解包裹处理后获得的重构位移，图中的橙色点划线表示目标物的实际位移。在图3-</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e)</w:t>
      </w:r>
      <w:r>
        <w:rPr>
          <w:rFonts w:hint="eastAsia" w:ascii="Times New Roman" w:hAnsi="Times New Roman" w:cs="Times New Roman"/>
          <w:sz w:val="24"/>
          <w:szCs w:val="24"/>
        </w:rPr>
        <w:t>中，EOM-PM重构的位移与实际位移出现了一定的偏差，而在图3-</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f)</w:t>
      </w:r>
      <w:r>
        <w:rPr>
          <w:rFonts w:hint="eastAsia" w:ascii="Times New Roman" w:hAnsi="Times New Roman" w:cs="Times New Roman"/>
          <w:sz w:val="24"/>
          <w:szCs w:val="24"/>
        </w:rPr>
        <w:t>中，MR</w:t>
      </w:r>
      <w:r>
        <w:rPr>
          <w:rFonts w:ascii="Times New Roman" w:hAnsi="Times New Roman" w:cs="Times New Roman"/>
          <w:sz w:val="24"/>
          <w:szCs w:val="24"/>
        </w:rPr>
        <w:t>T</w:t>
      </w:r>
      <w:r>
        <w:rPr>
          <w:rFonts w:hint="eastAsia" w:ascii="Times New Roman" w:hAnsi="Times New Roman" w:cs="Times New Roman"/>
          <w:sz w:val="24"/>
          <w:szCs w:val="24"/>
        </w:rPr>
        <w:t>-PM重构的位移与实际位移依旧具有较高的贴合度。图3-</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g</w:t>
      </w:r>
      <w:r>
        <w:rPr>
          <w:rFonts w:hint="eastAsia" w:ascii="Times New Roman" w:hAnsi="Times New Roman" w:cs="Times New Roman"/>
          <w:sz w:val="24"/>
          <w:szCs w:val="24"/>
        </w:rPr>
        <w:t>)为两种方法的误差对比，从图中可观察得出，</w:t>
      </w:r>
      <w:r>
        <w:rPr>
          <w:rFonts w:hint="eastAsia" w:ascii="Times New Roman" w:hAnsi="Times New Roman" w:cs="Times New Roman"/>
          <w:sz w:val="24"/>
          <w:szCs w:val="24"/>
          <w:highlight w:val="yellow"/>
        </w:rPr>
        <w:t>EOM-PM的最大重构误差（蓝色实线）达到了1</w:t>
      </w:r>
      <w:r>
        <w:rPr>
          <w:rFonts w:ascii="Times New Roman" w:hAnsi="Times New Roman" w:cs="Times New Roman"/>
          <w:sz w:val="24"/>
          <w:szCs w:val="24"/>
          <w:highlight w:val="yellow"/>
        </w:rPr>
        <w:t xml:space="preserve">7 </w:t>
      </w:r>
      <w:r>
        <w:rPr>
          <w:rFonts w:hint="eastAsia" w:ascii="Times New Roman" w:hAnsi="Times New Roman" w:cs="Times New Roman"/>
          <w:sz w:val="24"/>
          <w:szCs w:val="24"/>
          <w:highlight w:val="yellow"/>
        </w:rPr>
        <w:t>nm，而相较于此，MR</w:t>
      </w:r>
      <w:r>
        <w:rPr>
          <w:rFonts w:ascii="Times New Roman" w:hAnsi="Times New Roman" w:cs="Times New Roman"/>
          <w:sz w:val="24"/>
          <w:szCs w:val="24"/>
          <w:highlight w:val="yellow"/>
        </w:rPr>
        <w:t>T</w:t>
      </w:r>
      <w:r>
        <w:rPr>
          <w:rFonts w:hint="eastAsia" w:ascii="Times New Roman" w:hAnsi="Times New Roman" w:cs="Times New Roman"/>
          <w:sz w:val="24"/>
          <w:szCs w:val="24"/>
          <w:highlight w:val="yellow"/>
        </w:rPr>
        <w:t>-PM的重构误差（红色实线）则都小于2</w:t>
      </w:r>
      <w:r>
        <w:rPr>
          <w:rFonts w:ascii="Times New Roman" w:hAnsi="Times New Roman" w:cs="Times New Roman"/>
          <w:sz w:val="24"/>
          <w:szCs w:val="24"/>
          <w:highlight w:val="yellow"/>
        </w:rPr>
        <w:t xml:space="preserve"> </w:t>
      </w:r>
      <w:r>
        <w:rPr>
          <w:rFonts w:hint="eastAsia" w:ascii="Times New Roman" w:hAnsi="Times New Roman" w:cs="Times New Roman"/>
          <w:sz w:val="24"/>
          <w:szCs w:val="24"/>
          <w:highlight w:val="yellow"/>
        </w:rPr>
        <w:t>nm，</w:t>
      </w:r>
      <w:r>
        <w:rPr>
          <w:rFonts w:hint="eastAsia" w:ascii="Times New Roman" w:hAnsi="Times New Roman" w:cs="Times New Roman"/>
          <w:sz w:val="24"/>
          <w:szCs w:val="24"/>
        </w:rPr>
        <w:t>这表明了MR</w:t>
      </w:r>
      <w:r>
        <w:rPr>
          <w:rFonts w:ascii="Times New Roman" w:hAnsi="Times New Roman" w:cs="Times New Roman"/>
          <w:sz w:val="24"/>
          <w:szCs w:val="24"/>
        </w:rPr>
        <w:t>T</w:t>
      </w:r>
      <w:r>
        <w:rPr>
          <w:rFonts w:hint="eastAsia" w:ascii="Times New Roman" w:hAnsi="Times New Roman" w:cs="Times New Roman"/>
          <w:sz w:val="24"/>
          <w:szCs w:val="24"/>
        </w:rPr>
        <w:t>-PM方法在小振幅测量中的可行性，同时这也证实了将多次反射引入EOM相位调制中能够降低测量误差，提高系统的性能。</w:t>
      </w:r>
    </w:p>
    <w:p>
      <w:pPr>
        <w:keepNext/>
        <w:spacing w:line="360" w:lineRule="auto"/>
        <w:jc w:val="center"/>
        <w:rPr>
          <w:rFonts w:ascii="Times New Roman" w:hAnsi="Times New Roman" w:cs="Times New Roman"/>
        </w:rPr>
      </w:pPr>
      <w:r>
        <w:rPr>
          <w:rFonts w:hint="eastAsia" w:ascii="Times New Roman" w:hAnsi="Times New Roman" w:cs="Times New Roman"/>
        </w:rPr>
        <w:drawing>
          <wp:inline distT="0" distB="0" distL="0" distR="0">
            <wp:extent cx="5542915" cy="4699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45">
                      <a:extLst>
                        <a:ext uri="{28A0092B-C50C-407E-A947-70E740481C1C}">
                          <a14:useLocalDpi xmlns:a14="http://schemas.microsoft.com/office/drawing/2010/main" val="0"/>
                        </a:ext>
                      </a:extLst>
                    </a:blip>
                    <a:srcRect t="3234"/>
                    <a:stretch>
                      <a:fillRect/>
                    </a:stretch>
                  </pic:blipFill>
                  <pic:spPr>
                    <a:xfrm>
                      <a:off x="0" y="0"/>
                      <a:ext cx="5543550" cy="4699919"/>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图3 - 8 </w:t>
      </w:r>
      <w:r>
        <w:rPr>
          <w:rFonts w:hint="eastAsia" w:ascii="Times New Roman" w:hAnsi="Times New Roman" w:cs="Times New Roman" w:eastAsiaTheme="minorEastAsia"/>
          <w:b/>
          <w:sz w:val="24"/>
          <w:szCs w:val="24"/>
        </w:rPr>
        <w:t>A=</w:t>
      </w:r>
      <w:r>
        <w:rPr>
          <w:rFonts w:ascii="Times New Roman" w:hAnsi="Times New Roman" w:cs="Times New Roman"/>
          <w:b/>
          <w:position w:val="-6"/>
          <w:sz w:val="24"/>
          <w:szCs w:val="24"/>
        </w:rPr>
        <w:object>
          <v:shape id="_x0000_i1275" o:spt="75" type="#_x0000_t75" style="height:13.5pt;width:9.75pt;" o:ole="t" filled="f" o:preferrelative="t" stroked="f" coordsize="21600,21600">
            <v:path/>
            <v:fill on="f" focussize="0,0"/>
            <v:stroke on="f" joinstyle="miter"/>
            <v:imagedata r:id="rId438" o:title=""/>
            <o:lock v:ext="edit" aspectratio="t"/>
            <w10:wrap type="none"/>
            <w10:anchorlock/>
          </v:shape>
          <o:OLEObject Type="Embed" ProgID="Equation.DSMT4" ShapeID="_x0000_i1275" DrawAspect="Content" ObjectID="_1468075975" r:id="rId446">
            <o:LockedField>false</o:LockedField>
          </o:OLEObject>
        </w:objec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6</w:t>
      </w:r>
      <w:r>
        <w:rPr>
          <w:rFonts w:hint="eastAsia" w:ascii="Times New Roman" w:hAnsi="Times New Roman" w:cs="Times New Roman" w:eastAsiaTheme="minorEastAsia"/>
          <w:b/>
          <w:sz w:val="24"/>
          <w:szCs w:val="24"/>
        </w:rPr>
        <w:t>时的</w:t>
      </w:r>
      <w:r>
        <w:rPr>
          <w:rFonts w:ascii="Times New Roman" w:hAnsi="Times New Roman" w:cs="Times New Roman" w:eastAsiaTheme="minorEastAsia"/>
          <w:b/>
          <w:sz w:val="24"/>
          <w:szCs w:val="24"/>
        </w:rPr>
        <w:t>仿真</w:t>
      </w:r>
      <w:r>
        <w:rPr>
          <w:rFonts w:hint="eastAsia" w:ascii="Times New Roman" w:hAnsi="Times New Roman" w:cs="Times New Roman" w:eastAsiaTheme="minorEastAsia"/>
          <w:b/>
          <w:sz w:val="24"/>
          <w:szCs w:val="24"/>
        </w:rPr>
        <w:t>对比图</w:t>
      </w:r>
      <w:r>
        <w:rPr>
          <w:rFonts w:ascii="Times New Roman" w:hAnsi="Times New Roman" w:cs="Times New Roman" w:eastAsiaTheme="minorEastAsia"/>
          <w:b/>
          <w:sz w:val="24"/>
          <w:szCs w:val="24"/>
        </w:rPr>
        <w:t xml:space="preserve"> (a)</w:t>
      </w:r>
      <w:r>
        <w:rPr>
          <w:rFonts w:hint="eastAsia" w:ascii="Times New Roman" w:hAnsi="Times New Roman" w:cs="Times New Roman" w:eastAsiaTheme="minorEastAsia"/>
          <w:b/>
          <w:sz w:val="24"/>
          <w:szCs w:val="24"/>
        </w:rPr>
        <w:t>EOM-PM的频谱</w:t>
      </w:r>
      <w:r>
        <w:rPr>
          <w:rFonts w:ascii="Times New Roman" w:hAnsi="Times New Roman" w:cs="Times New Roman" w:eastAsiaTheme="minorEastAsia"/>
          <w:b/>
          <w:sz w:val="24"/>
          <w:szCs w:val="24"/>
        </w:rPr>
        <w:t xml:space="preserve"> (b)</w:t>
      </w:r>
      <w:r>
        <w:rPr>
          <w:rFonts w:hint="eastAsia" w:ascii="Times New Roman" w:hAnsi="Times New Roman" w:cs="Times New Roman" w:eastAsiaTheme="minorEastAsia"/>
          <w:b/>
          <w:sz w:val="24"/>
          <w:szCs w:val="24"/>
        </w:rPr>
        <w:t>MR</w:t>
      </w:r>
      <w:r>
        <w:rPr>
          <w:rFonts w:ascii="Times New Roman" w:hAnsi="Times New Roman" w:cs="Times New Roman" w:eastAsiaTheme="minorEastAsia"/>
          <w:b/>
          <w:sz w:val="24"/>
          <w:szCs w:val="24"/>
        </w:rPr>
        <w:t>T</w:t>
      </w:r>
      <w:r>
        <w:rPr>
          <w:rFonts w:hint="eastAsia" w:ascii="Times New Roman" w:hAnsi="Times New Roman" w:cs="Times New Roman" w:eastAsiaTheme="minorEastAsia"/>
          <w:b/>
          <w:sz w:val="24"/>
          <w:szCs w:val="24"/>
        </w:rPr>
        <w:t>-PM的频谱</w:t>
      </w:r>
      <w:r>
        <w:rPr>
          <w:rFonts w:ascii="Times New Roman" w:hAnsi="Times New Roman" w:cs="Times New Roman" w:eastAsiaTheme="minorEastAsia"/>
          <w:b/>
          <w:sz w:val="24"/>
          <w:szCs w:val="24"/>
        </w:rPr>
        <w:t xml:space="preserve"> </w:t>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c</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 xml:space="preserve">EOM-PM的包裹相位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d</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MR</w:t>
      </w:r>
      <w:r>
        <w:rPr>
          <w:rFonts w:ascii="Times New Roman" w:hAnsi="Times New Roman" w:cs="Times New Roman" w:eastAsiaTheme="minorEastAsia"/>
          <w:b/>
          <w:sz w:val="24"/>
          <w:szCs w:val="24"/>
        </w:rPr>
        <w:t>T</w:t>
      </w:r>
      <w:r>
        <w:rPr>
          <w:rFonts w:hint="eastAsia" w:ascii="Times New Roman" w:hAnsi="Times New Roman" w:cs="Times New Roman" w:eastAsiaTheme="minorEastAsia"/>
          <w:b/>
          <w:sz w:val="24"/>
          <w:szCs w:val="24"/>
        </w:rPr>
        <w:t xml:space="preserve">-PM的包裹相位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e</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EOM-PM的重构位移</w:t>
      </w:r>
      <w:r>
        <w:rPr>
          <w:rFonts w:ascii="Times New Roman" w:hAnsi="Times New Roman" w:cs="Times New Roman" w:eastAsiaTheme="minorEastAsia"/>
          <w:b/>
          <w:sz w:val="24"/>
          <w:szCs w:val="24"/>
        </w:rPr>
        <w:t xml:space="preserve"> </w: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f</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MR</w:t>
      </w:r>
      <w:r>
        <w:rPr>
          <w:rFonts w:ascii="Times New Roman" w:hAnsi="Times New Roman" w:cs="Times New Roman" w:eastAsiaTheme="minorEastAsia"/>
          <w:b/>
          <w:sz w:val="24"/>
          <w:szCs w:val="24"/>
        </w:rPr>
        <w:t>T</w:t>
      </w:r>
      <w:r>
        <w:rPr>
          <w:rFonts w:hint="eastAsia" w:ascii="Times New Roman" w:hAnsi="Times New Roman" w:cs="Times New Roman" w:eastAsiaTheme="minorEastAsia"/>
          <w:b/>
          <w:sz w:val="24"/>
          <w:szCs w:val="24"/>
        </w:rPr>
        <w:t xml:space="preserve">-PM的重构位移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g</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重构误差对比</w:t>
      </w:r>
    </w:p>
    <w:p>
      <w:pPr>
        <w:spacing w:line="360" w:lineRule="auto"/>
        <w:ind w:firstLine="480" w:firstLineChars="200"/>
        <w:rPr>
          <w:rFonts w:ascii="Times New Roman" w:hAnsi="Times New Roman" w:cs="Times New Roman"/>
          <w:sz w:val="24"/>
          <w:szCs w:val="24"/>
        </w:rPr>
      </w:pPr>
      <w:r>
        <w:rPr>
          <w:rFonts w:hint="eastAsia" w:asciiTheme="minorEastAsia" w:hAnsiTheme="minorEastAsia"/>
          <w:sz w:val="24"/>
          <w:szCs w:val="24"/>
        </w:rPr>
        <w:t>为了进一步展现</w:t>
      </w:r>
      <w:r>
        <w:rPr>
          <w:rFonts w:hint="eastAsia" w:ascii="Times New Roman" w:hAnsi="Times New Roman" w:cs="Times New Roman"/>
          <w:sz w:val="24"/>
          <w:szCs w:val="24"/>
        </w:rPr>
        <w:t>MRT-PM方法的优越性，我们进行了极弱振动位移重构的模拟仿真。将外部目标物的振幅降低至</w:t>
      </w:r>
      <w:r>
        <w:rPr>
          <w:rFonts w:ascii="Times New Roman" w:hAnsi="Times New Roman" w:cs="Times New Roman"/>
          <w:position w:val="-6"/>
          <w:sz w:val="24"/>
          <w:szCs w:val="24"/>
        </w:rPr>
        <w:object>
          <v:shape id="_x0000_i1276"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276" DrawAspect="Content" ObjectID="_1468075976" r:id="rId447">
            <o:LockedField>false</o:LockedField>
          </o:OLEObject>
        </w:object>
      </w:r>
      <w:r>
        <w:rPr>
          <w:rFonts w:ascii="Times New Roman" w:hAnsi="Times New Roman" w:cs="Times New Roman"/>
          <w:sz w:val="24"/>
          <w:szCs w:val="24"/>
        </w:rPr>
        <w:t>/12</w:t>
      </w:r>
      <w:r>
        <w:rPr>
          <w:rFonts w:hint="eastAsia" w:ascii="Times New Roman" w:hAnsi="Times New Roman" w:cs="Times New Roman"/>
          <w:sz w:val="24"/>
          <w:szCs w:val="24"/>
        </w:rPr>
        <w:t>，其它参数与上述仿真图相同，此时EOM-PM与MRT-PM方法重构的仿真对比结果如图3-</w:t>
      </w:r>
      <w:r>
        <w:rPr>
          <w:rFonts w:ascii="Times New Roman" w:hAnsi="Times New Roman" w:cs="Times New Roman"/>
          <w:sz w:val="24"/>
          <w:szCs w:val="24"/>
        </w:rPr>
        <w:t>9</w:t>
      </w:r>
      <w:r>
        <w:rPr>
          <w:rFonts w:hint="eastAsia" w:ascii="Times New Roman" w:hAnsi="Times New Roman" w:cs="Times New Roman"/>
          <w:sz w:val="24"/>
          <w:szCs w:val="24"/>
        </w:rPr>
        <w:t>所示。图中的蓝色曲线和红色曲线分别表示为EOM-PM与MRT-PM方法进行调制和相位解调的仿真结果。通过对比图3-</w:t>
      </w:r>
      <w:r>
        <w:rPr>
          <w:rFonts w:ascii="Times New Roman" w:hAnsi="Times New Roman" w:cs="Times New Roman"/>
          <w:sz w:val="24"/>
          <w:szCs w:val="24"/>
        </w:rPr>
        <w:t>9</w:t>
      </w:r>
      <w:r>
        <w:rPr>
          <w:rFonts w:hint="eastAsia" w:ascii="Times New Roman" w:hAnsi="Times New Roman" w:cs="Times New Roman"/>
          <w:sz w:val="24"/>
          <w:szCs w:val="24"/>
        </w:rPr>
        <w:t>(</w:t>
      </w:r>
      <w:r>
        <w:rPr>
          <w:rFonts w:ascii="Times New Roman" w:hAnsi="Times New Roman" w:cs="Times New Roman"/>
          <w:sz w:val="24"/>
          <w:szCs w:val="24"/>
        </w:rPr>
        <w:t>a)</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频谱图可知，</w:t>
      </w:r>
      <w:r>
        <w:rPr>
          <w:rFonts w:hint="eastAsia" w:ascii="Times New Roman" w:hAnsi="Times New Roman" w:cs="Times New Roman"/>
          <w:sz w:val="24"/>
          <w:szCs w:val="24"/>
          <w:highlight w:val="yellow"/>
        </w:rPr>
        <w:t>在传统的EOM-PM系统中引入多次反射后</w:t>
      </w:r>
      <w:r>
        <w:rPr>
          <w:rFonts w:hint="eastAsia" w:ascii="Times New Roman" w:hAnsi="Times New Roman" w:cs="Times New Roman"/>
          <w:sz w:val="24"/>
          <w:szCs w:val="24"/>
        </w:rPr>
        <w:t>，谐波频谱明显展宽。将此时两种方法的频谱图</w:t>
      </w:r>
      <w:ins w:id="63" w:author="admin" w:date="2021-05-13T20:09:00Z">
        <w:r>
          <w:rPr>
            <w:rFonts w:hint="eastAsia" w:ascii="Times New Roman" w:hAnsi="Times New Roman" w:cs="Times New Roman"/>
            <w:sz w:val="24"/>
            <w:szCs w:val="24"/>
          </w:rPr>
          <w:t>，</w:t>
        </w:r>
      </w:ins>
      <w:ins w:id="64" w:author="admin" w:date="2021-05-13T20:09:00Z">
        <w:r>
          <w:rPr>
            <w:rFonts w:ascii="Times New Roman" w:hAnsi="Times New Roman" w:cs="Times New Roman"/>
            <w:sz w:val="24"/>
            <w:szCs w:val="24"/>
          </w:rPr>
          <w:t>让其</w:t>
        </w:r>
      </w:ins>
      <w:r>
        <w:rPr>
          <w:rFonts w:hint="eastAsia" w:ascii="Times New Roman" w:hAnsi="Times New Roman" w:cs="Times New Roman"/>
          <w:sz w:val="24"/>
          <w:szCs w:val="24"/>
        </w:rPr>
        <w:t>分别与图3-</w:t>
      </w:r>
      <w:r>
        <w:rPr>
          <w:rFonts w:ascii="Times New Roman" w:hAnsi="Times New Roman" w:cs="Times New Roman"/>
          <w:sz w:val="24"/>
          <w:szCs w:val="24"/>
        </w:rPr>
        <w:t>8</w:t>
      </w:r>
      <w:r>
        <w:rPr>
          <w:rFonts w:hint="eastAsia" w:ascii="Times New Roman" w:hAnsi="Times New Roman" w:cs="Times New Roman"/>
          <w:sz w:val="24"/>
          <w:szCs w:val="24"/>
        </w:rPr>
        <w:t>对应的频谱图进行对比发现，</w:t>
      </w:r>
      <w:r>
        <w:rPr>
          <w:rFonts w:hint="eastAsia" w:ascii="Times New Roman" w:hAnsi="Times New Roman" w:cs="Times New Roman"/>
          <w:sz w:val="24"/>
          <w:szCs w:val="24"/>
          <w:highlight w:val="yellow"/>
        </w:rPr>
        <w:t>保持其它参数不变，而外部目标物振幅不同的情况下，振幅越小，谐波频谱宽度越窄</w:t>
      </w:r>
      <w:r>
        <w:rPr>
          <w:rFonts w:hint="eastAsia" w:ascii="Times New Roman" w:hAnsi="Times New Roman" w:cs="Times New Roman"/>
          <w:sz w:val="24"/>
          <w:szCs w:val="24"/>
        </w:rPr>
        <w:t>，与理论推导中由公式(3-</w:t>
      </w:r>
      <w:r>
        <w:rPr>
          <w:rFonts w:ascii="Times New Roman" w:hAnsi="Times New Roman" w:cs="Times New Roman"/>
          <w:sz w:val="24"/>
          <w:szCs w:val="24"/>
        </w:rPr>
        <w:t>18</w:t>
      </w:r>
      <w:r>
        <w:rPr>
          <w:rFonts w:hint="eastAsia" w:ascii="Times New Roman" w:hAnsi="Times New Roman" w:cs="Times New Roman"/>
          <w:sz w:val="24"/>
          <w:szCs w:val="24"/>
        </w:rPr>
        <w:t>)推出的结论相一致。</w:t>
      </w:r>
      <w:bookmarkStart w:id="188" w:name="OLE_LINK64"/>
      <w:r>
        <w:rPr>
          <w:rFonts w:hint="eastAsia" w:ascii="Times New Roman" w:hAnsi="Times New Roman" w:cs="Times New Roman"/>
          <w:sz w:val="24"/>
          <w:szCs w:val="24"/>
        </w:rPr>
        <w:t>图3-</w:t>
      </w:r>
      <w:r>
        <w:rPr>
          <w:rFonts w:ascii="Times New Roman" w:hAnsi="Times New Roman" w:cs="Times New Roman"/>
          <w:sz w:val="24"/>
          <w:szCs w:val="24"/>
        </w:rPr>
        <w:t>9</w:t>
      </w:r>
      <w:r>
        <w:rPr>
          <w:rFonts w:hint="eastAsia" w:ascii="Times New Roman" w:hAnsi="Times New Roman" w:cs="Times New Roman"/>
          <w:sz w:val="24"/>
          <w:szCs w:val="24"/>
        </w:rPr>
        <w:t>(c)、(d</w:t>
      </w:r>
      <w:bookmarkEnd w:id="188"/>
      <w:r>
        <w:rPr>
          <w:rFonts w:hint="eastAsia" w:ascii="Times New Roman" w:hAnsi="Times New Roman" w:cs="Times New Roman"/>
          <w:sz w:val="24"/>
          <w:szCs w:val="24"/>
        </w:rPr>
        <w:t>)的包裹相位分别通过相位解包裹算法处理后得到的重构位移如图3-</w:t>
      </w:r>
      <w:r>
        <w:rPr>
          <w:rFonts w:ascii="Times New Roman" w:hAnsi="Times New Roman" w:cs="Times New Roman"/>
          <w:sz w:val="24"/>
          <w:szCs w:val="24"/>
        </w:rPr>
        <w:t>9</w:t>
      </w:r>
      <w:r>
        <w:rPr>
          <w:rFonts w:hint="eastAsia" w:ascii="Times New Roman" w:hAnsi="Times New Roman" w:cs="Times New Roman"/>
          <w:sz w:val="24"/>
          <w:szCs w:val="24"/>
        </w:rPr>
        <w:t>(e)、(f)所示。在图3-</w:t>
      </w:r>
      <w:r>
        <w:rPr>
          <w:rFonts w:ascii="Times New Roman" w:hAnsi="Times New Roman" w:cs="Times New Roman"/>
          <w:sz w:val="24"/>
          <w:szCs w:val="24"/>
        </w:rPr>
        <w:t>9</w:t>
      </w:r>
      <w:r>
        <w:rPr>
          <w:rFonts w:hint="eastAsia" w:ascii="Times New Roman" w:hAnsi="Times New Roman" w:cs="Times New Roman"/>
          <w:sz w:val="24"/>
          <w:szCs w:val="24"/>
        </w:rPr>
        <w:t>(e)中，EOM-PM方法重构的位移严重偏离实际位移，出现了较大程度的畸变，</w:t>
      </w:r>
      <w:r>
        <w:rPr>
          <w:rFonts w:hint="eastAsia" w:ascii="Times New Roman" w:hAnsi="Times New Roman" w:cs="Times New Roman"/>
          <w:sz w:val="24"/>
          <w:szCs w:val="24"/>
          <w:highlight w:val="yellow"/>
        </w:rPr>
        <w:t>且由图3-</w:t>
      </w:r>
      <w:r>
        <w:rPr>
          <w:rFonts w:ascii="Times New Roman" w:hAnsi="Times New Roman" w:cs="Times New Roman"/>
          <w:sz w:val="24"/>
          <w:szCs w:val="24"/>
          <w:highlight w:val="yellow"/>
        </w:rPr>
        <w:t>9(</w:t>
      </w:r>
      <w:r>
        <w:rPr>
          <w:rFonts w:hint="eastAsia" w:ascii="Times New Roman" w:hAnsi="Times New Roman" w:cs="Times New Roman"/>
          <w:sz w:val="24"/>
          <w:szCs w:val="24"/>
          <w:highlight w:val="yellow"/>
        </w:rPr>
        <w:t>f</w:t>
      </w:r>
      <w:r>
        <w:rPr>
          <w:rFonts w:ascii="Times New Roman" w:hAnsi="Times New Roman" w:cs="Times New Roman"/>
          <w:sz w:val="24"/>
          <w:szCs w:val="24"/>
          <w:highlight w:val="yellow"/>
        </w:rPr>
        <w:t>)</w:t>
      </w:r>
      <w:r>
        <w:rPr>
          <w:rFonts w:hint="eastAsia" w:ascii="Times New Roman" w:hAnsi="Times New Roman" w:cs="Times New Roman"/>
          <w:sz w:val="24"/>
          <w:szCs w:val="24"/>
          <w:highlight w:val="yellow"/>
        </w:rPr>
        <w:t>可知其最大重构误差达到了5</w:t>
      </w:r>
      <w:r>
        <w:rPr>
          <w:rFonts w:ascii="Times New Roman" w:hAnsi="Times New Roman" w:cs="Times New Roman"/>
          <w:sz w:val="24"/>
          <w:szCs w:val="24"/>
          <w:highlight w:val="yellow"/>
        </w:rPr>
        <w:t xml:space="preserve">5 </w:t>
      </w:r>
      <w:r>
        <w:rPr>
          <w:rFonts w:hint="eastAsia" w:ascii="Times New Roman" w:hAnsi="Times New Roman" w:cs="Times New Roman"/>
          <w:sz w:val="24"/>
          <w:szCs w:val="24"/>
          <w:highlight w:val="yellow"/>
        </w:rPr>
        <w:t>nm，已超目标物的振幅</w:t>
      </w:r>
      <w:r>
        <w:rPr>
          <w:rFonts w:ascii="Times New Roman" w:hAnsi="Times New Roman" w:cs="Times New Roman"/>
          <w:position w:val="-6"/>
          <w:sz w:val="24"/>
          <w:szCs w:val="24"/>
          <w:highlight w:val="yellow"/>
        </w:rPr>
        <w:object>
          <v:shape id="_x0000_i1277"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277" DrawAspect="Content" ObjectID="_1468075977" r:id="rId448">
            <o:LockedField>false</o:LockedField>
          </o:OLEObject>
        </w:object>
      </w:r>
      <w:r>
        <w:rPr>
          <w:rFonts w:ascii="Times New Roman" w:hAnsi="Times New Roman" w:cs="Times New Roman"/>
          <w:sz w:val="24"/>
          <w:szCs w:val="24"/>
          <w:highlight w:val="yellow"/>
        </w:rPr>
        <w:t>/12</w:t>
      </w:r>
      <w:r>
        <w:rPr>
          <w:rFonts w:hint="eastAsia" w:ascii="Times New Roman" w:hAnsi="Times New Roman" w:cs="Times New Roman"/>
          <w:sz w:val="24"/>
          <w:szCs w:val="24"/>
          <w:highlight w:val="yellow"/>
        </w:rPr>
        <w:t>，表明此时EOM-PM方法已完全失效。</w:t>
      </w:r>
      <w:r>
        <w:rPr>
          <w:rFonts w:hint="eastAsia" w:ascii="Times New Roman" w:hAnsi="Times New Roman" w:cs="Times New Roman"/>
          <w:sz w:val="24"/>
          <w:szCs w:val="24"/>
        </w:rPr>
        <w:t>而在图3-</w:t>
      </w:r>
      <w:r>
        <w:rPr>
          <w:rFonts w:ascii="Times New Roman" w:hAnsi="Times New Roman" w:cs="Times New Roman"/>
          <w:sz w:val="24"/>
          <w:szCs w:val="24"/>
        </w:rPr>
        <w:t>9</w:t>
      </w:r>
      <w:r>
        <w:rPr>
          <w:rFonts w:hint="eastAsia" w:ascii="Times New Roman" w:hAnsi="Times New Roman" w:cs="Times New Roman"/>
          <w:sz w:val="24"/>
          <w:szCs w:val="24"/>
        </w:rPr>
        <w:t>(</w:t>
      </w:r>
      <w:r>
        <w:rPr>
          <w:rFonts w:ascii="Times New Roman" w:hAnsi="Times New Roman" w:cs="Times New Roman"/>
          <w:sz w:val="24"/>
          <w:szCs w:val="24"/>
        </w:rPr>
        <w:t>f</w:t>
      </w:r>
      <w:r>
        <w:rPr>
          <w:rFonts w:hint="eastAsia" w:ascii="Times New Roman" w:hAnsi="Times New Roman" w:cs="Times New Roman"/>
          <w:sz w:val="24"/>
          <w:szCs w:val="24"/>
        </w:rPr>
        <w:t>)中，MRT-PM方法重构的位移与实际位移依然保持较好的重合度，且重构误差在2</w:t>
      </w:r>
      <w:r>
        <w:rPr>
          <w:rFonts w:ascii="Times New Roman" w:hAnsi="Times New Roman" w:cs="Times New Roman"/>
          <w:sz w:val="24"/>
          <w:szCs w:val="24"/>
        </w:rPr>
        <w:t xml:space="preserve"> </w:t>
      </w:r>
      <w:r>
        <w:rPr>
          <w:rFonts w:hint="eastAsia" w:ascii="Times New Roman" w:hAnsi="Times New Roman" w:cs="Times New Roman"/>
          <w:sz w:val="24"/>
          <w:szCs w:val="24"/>
        </w:rPr>
        <w:t>nm以内。此对比结果表明，通过在传统的EOM相位调制系统中引入多次反射技术，可有效解决原系统无法测量远小于</w:t>
      </w:r>
      <w:r>
        <w:rPr>
          <w:rFonts w:ascii="Times New Roman" w:hAnsi="Times New Roman" w:cs="Times New Roman"/>
          <w:position w:val="-6"/>
          <w:sz w:val="24"/>
          <w:szCs w:val="24"/>
        </w:rPr>
        <w:object>
          <v:shape id="_x0000_i1278"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278" DrawAspect="Content" ObjectID="_1468075978" r:id="rId449">
            <o:LockedField>false</o:LockedField>
          </o:OLEObject>
        </w:object>
      </w:r>
      <w:r>
        <w:rPr>
          <w:rFonts w:ascii="Times New Roman" w:hAnsi="Times New Roman" w:cs="Times New Roman"/>
          <w:sz w:val="24"/>
          <w:szCs w:val="24"/>
        </w:rPr>
        <w:t>/2</w:t>
      </w:r>
      <w:r>
        <w:rPr>
          <w:rFonts w:hint="eastAsia" w:ascii="Times New Roman" w:hAnsi="Times New Roman" w:cs="Times New Roman"/>
          <w:sz w:val="24"/>
          <w:szCs w:val="24"/>
        </w:rPr>
        <w:t>位移的问题，极大拓宽了系统的测量范围，且提高了系统的测量精度。</w:t>
      </w:r>
    </w:p>
    <w:p>
      <w:pPr>
        <w:keepNext/>
        <w:spacing w:line="360" w:lineRule="auto"/>
        <w:jc w:val="center"/>
        <w:rPr>
          <w:rFonts w:ascii="Times New Roman" w:hAnsi="Times New Roman" w:cs="Times New Roman"/>
        </w:rPr>
      </w:pPr>
      <w:r>
        <w:rPr>
          <w:rFonts w:hint="eastAsia" w:ascii="Times New Roman" w:hAnsi="Times New Roman" w:cs="Times New Roman"/>
        </w:rPr>
        <w:drawing>
          <wp:inline distT="0" distB="0" distL="0" distR="0">
            <wp:extent cx="5542280" cy="46951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50">
                      <a:extLst>
                        <a:ext uri="{28A0092B-C50C-407E-A947-70E740481C1C}">
                          <a14:useLocalDpi xmlns:a14="http://schemas.microsoft.com/office/drawing/2010/main" val="0"/>
                        </a:ext>
                      </a:extLst>
                    </a:blip>
                    <a:srcRect t="2079" b="1224"/>
                    <a:stretch>
                      <a:fillRect/>
                    </a:stretch>
                  </pic:blipFill>
                  <pic:spPr>
                    <a:xfrm>
                      <a:off x="0" y="0"/>
                      <a:ext cx="5543550" cy="4696135"/>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图3 - 9 </w:t>
      </w:r>
      <w:r>
        <w:rPr>
          <w:rFonts w:hint="eastAsia" w:ascii="Times New Roman" w:hAnsi="Times New Roman" w:cs="Times New Roman" w:eastAsiaTheme="minorEastAsia"/>
          <w:b/>
          <w:sz w:val="24"/>
          <w:szCs w:val="24"/>
        </w:rPr>
        <w:t>A=</w:t>
      </w:r>
      <w:r>
        <w:rPr>
          <w:rFonts w:ascii="Times New Roman" w:hAnsi="Times New Roman" w:cs="Times New Roman"/>
          <w:position w:val="-6"/>
          <w:sz w:val="24"/>
          <w:szCs w:val="24"/>
        </w:rPr>
        <w:object>
          <v:shape id="_x0000_i1279" o:spt="75" type="#_x0000_t75" style="height:13.5pt;width:9.75pt;" o:ole="t" filled="f" o:preferrelative="t" stroked="f" coordsize="21600,21600">
            <v:path/>
            <v:fill on="f" focussize="0,0"/>
            <v:stroke on="f" joinstyle="miter"/>
            <v:imagedata r:id="rId438" o:title=""/>
            <o:lock v:ext="edit" aspectratio="t"/>
            <w10:wrap type="none"/>
            <w10:anchorlock/>
          </v:shape>
          <o:OLEObject Type="Embed" ProgID="Equation.DSMT4" ShapeID="_x0000_i1279" DrawAspect="Content" ObjectID="_1468075979" r:id="rId451">
            <o:LockedField>false</o:LockedField>
          </o:OLEObject>
        </w:objec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12</w:t>
      </w:r>
      <w:r>
        <w:rPr>
          <w:rFonts w:hint="eastAsia" w:ascii="Times New Roman" w:hAnsi="Times New Roman" w:cs="Times New Roman" w:eastAsiaTheme="minorEastAsia"/>
          <w:b/>
          <w:sz w:val="24"/>
          <w:szCs w:val="24"/>
        </w:rPr>
        <w:t>时的</w:t>
      </w:r>
      <w:r>
        <w:rPr>
          <w:rFonts w:ascii="Times New Roman" w:hAnsi="Times New Roman" w:cs="Times New Roman" w:eastAsiaTheme="minorEastAsia"/>
          <w:b/>
          <w:sz w:val="24"/>
          <w:szCs w:val="24"/>
        </w:rPr>
        <w:t>仿真</w:t>
      </w:r>
      <w:r>
        <w:rPr>
          <w:rFonts w:hint="eastAsia" w:ascii="Times New Roman" w:hAnsi="Times New Roman" w:cs="Times New Roman" w:eastAsiaTheme="minorEastAsia"/>
          <w:b/>
          <w:sz w:val="24"/>
          <w:szCs w:val="24"/>
        </w:rPr>
        <w:t>对比图</w:t>
      </w:r>
      <w:r>
        <w:rPr>
          <w:rFonts w:ascii="Times New Roman" w:hAnsi="Times New Roman" w:cs="Times New Roman" w:eastAsiaTheme="minorEastAsia"/>
          <w:b/>
          <w:sz w:val="24"/>
          <w:szCs w:val="24"/>
        </w:rPr>
        <w:t xml:space="preserve"> </w: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(a)</w:t>
      </w:r>
      <w:r>
        <w:rPr>
          <w:rFonts w:hint="eastAsia" w:ascii="Times New Roman" w:hAnsi="Times New Roman" w:cs="Times New Roman" w:eastAsiaTheme="minorEastAsia"/>
          <w:b/>
          <w:sz w:val="24"/>
          <w:szCs w:val="24"/>
        </w:rPr>
        <w:t>EOM-PM的频谱</w:t>
      </w:r>
      <w:r>
        <w:rPr>
          <w:rFonts w:ascii="Times New Roman" w:hAnsi="Times New Roman" w:cs="Times New Roman" w:eastAsiaTheme="minorEastAsia"/>
          <w:b/>
          <w:sz w:val="24"/>
          <w:szCs w:val="24"/>
        </w:rPr>
        <w:t xml:space="preserve"> (b)</w:t>
      </w:r>
      <w:r>
        <w:rPr>
          <w:rFonts w:hint="eastAsia" w:ascii="Times New Roman" w:hAnsi="Times New Roman" w:cs="Times New Roman" w:eastAsiaTheme="minorEastAsia"/>
          <w:b/>
          <w:sz w:val="24"/>
          <w:szCs w:val="24"/>
        </w:rPr>
        <w:t>MR</w:t>
      </w:r>
      <w:r>
        <w:rPr>
          <w:rFonts w:ascii="Times New Roman" w:hAnsi="Times New Roman" w:cs="Times New Roman" w:eastAsiaTheme="minorEastAsia"/>
          <w:b/>
          <w:sz w:val="24"/>
          <w:szCs w:val="24"/>
        </w:rPr>
        <w:t>T</w:t>
      </w:r>
      <w:r>
        <w:rPr>
          <w:rFonts w:hint="eastAsia" w:ascii="Times New Roman" w:hAnsi="Times New Roman" w:cs="Times New Roman" w:eastAsiaTheme="minorEastAsia"/>
          <w:b/>
          <w:sz w:val="24"/>
          <w:szCs w:val="24"/>
        </w:rPr>
        <w:t>-PM的频谱</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c</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 xml:space="preserve">EOM-PM的包裹相位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d</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MR</w:t>
      </w:r>
      <w:r>
        <w:rPr>
          <w:rFonts w:ascii="Times New Roman" w:hAnsi="Times New Roman" w:cs="Times New Roman" w:eastAsiaTheme="minorEastAsia"/>
          <w:b/>
          <w:sz w:val="24"/>
          <w:szCs w:val="24"/>
        </w:rPr>
        <w:t>T</w:t>
      </w:r>
      <w:r>
        <w:rPr>
          <w:rFonts w:hint="eastAsia" w:ascii="Times New Roman" w:hAnsi="Times New Roman" w:cs="Times New Roman" w:eastAsiaTheme="minorEastAsia"/>
          <w:b/>
          <w:sz w:val="24"/>
          <w:szCs w:val="24"/>
        </w:rPr>
        <w:t xml:space="preserve">-PM的包裹相位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e</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EOM-PM的重构位移</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f</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MR</w:t>
      </w:r>
      <w:r>
        <w:rPr>
          <w:rFonts w:ascii="Times New Roman" w:hAnsi="Times New Roman" w:cs="Times New Roman" w:eastAsiaTheme="minorEastAsia"/>
          <w:b/>
          <w:sz w:val="24"/>
          <w:szCs w:val="24"/>
        </w:rPr>
        <w:t>T</w:t>
      </w:r>
      <w:r>
        <w:rPr>
          <w:rFonts w:hint="eastAsia" w:ascii="Times New Roman" w:hAnsi="Times New Roman" w:cs="Times New Roman" w:eastAsiaTheme="minorEastAsia"/>
          <w:b/>
          <w:sz w:val="24"/>
          <w:szCs w:val="24"/>
        </w:rPr>
        <w:t xml:space="preserve">-PM的重构位移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g</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重构误差对比</w:t>
      </w:r>
    </w:p>
    <w:p>
      <w:pPr>
        <w:pStyle w:val="3"/>
        <w:jc w:val="center"/>
        <w:rPr>
          <w:rFonts w:ascii="Times New Roman" w:hAnsi="Times New Roman" w:cs="Times New Roman"/>
        </w:rPr>
      </w:pPr>
      <w:r>
        <w:rPr>
          <w:rFonts w:hint="eastAsia" w:ascii="Times New Roman" w:hAnsi="Times New Roman" w:cs="Times New Roman"/>
        </w:rPr>
        <w:drawing>
          <wp:inline distT="0" distB="0" distL="0" distR="0">
            <wp:extent cx="5542915" cy="519366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52">
                      <a:extLst>
                        <a:ext uri="{28A0092B-C50C-407E-A947-70E740481C1C}">
                          <a14:useLocalDpi xmlns:a14="http://schemas.microsoft.com/office/drawing/2010/main" val="0"/>
                        </a:ext>
                      </a:extLst>
                    </a:blip>
                    <a:srcRect t="3072" b="7206"/>
                    <a:stretch>
                      <a:fillRect/>
                    </a:stretch>
                  </pic:blipFill>
                  <pic:spPr>
                    <a:xfrm>
                      <a:off x="0" y="0"/>
                      <a:ext cx="5543550" cy="5194786"/>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图3 - 10 </w:t>
      </w:r>
      <w:r>
        <w:rPr>
          <w:rFonts w:hint="eastAsia" w:ascii="Times New Roman" w:hAnsi="Times New Roman" w:cs="Times New Roman" w:eastAsiaTheme="minorEastAsia"/>
          <w:b/>
          <w:sz w:val="24"/>
          <w:szCs w:val="24"/>
        </w:rPr>
        <w:t>A=</w:t>
      </w:r>
      <w:r>
        <w:rPr>
          <w:rFonts w:ascii="Times New Roman" w:hAnsi="Times New Roman" w:cs="Times New Roman"/>
          <w:position w:val="-6"/>
          <w:sz w:val="24"/>
          <w:szCs w:val="24"/>
        </w:rPr>
        <w:object>
          <v:shape id="_x0000_i1280" o:spt="75" type="#_x0000_t75" style="height:13.5pt;width:9.75pt;" o:ole="t" filled="f" o:preferrelative="t" stroked="f" coordsize="21600,21600">
            <v:path/>
            <v:fill on="f" focussize="0,0"/>
            <v:stroke on="f" joinstyle="miter"/>
            <v:imagedata r:id="rId438" o:title=""/>
            <o:lock v:ext="edit" aspectratio="t"/>
            <w10:wrap type="none"/>
            <w10:anchorlock/>
          </v:shape>
          <o:OLEObject Type="Embed" ProgID="Equation.DSMT4" ShapeID="_x0000_i1280" DrawAspect="Content" ObjectID="_1468075980" r:id="rId453">
            <o:LockedField>false</o:LockedField>
          </o:OLEObject>
        </w:objec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12</w:t>
      </w:r>
      <w:r>
        <w:rPr>
          <w:rFonts w:hint="eastAsia" w:ascii="Times New Roman" w:hAnsi="Times New Roman" w:cs="Times New Roman" w:eastAsiaTheme="minorEastAsia"/>
          <w:b/>
          <w:sz w:val="24"/>
          <w:szCs w:val="24"/>
        </w:rPr>
        <w:t>时的</w:t>
      </w:r>
      <w:r>
        <w:rPr>
          <w:rFonts w:ascii="Times New Roman" w:hAnsi="Times New Roman" w:cs="Times New Roman" w:eastAsiaTheme="minorEastAsia"/>
          <w:b/>
          <w:sz w:val="24"/>
          <w:szCs w:val="24"/>
        </w:rPr>
        <w:t>仿真</w:t>
      </w:r>
      <w:r>
        <w:rPr>
          <w:rFonts w:hint="eastAsia" w:ascii="Times New Roman" w:hAnsi="Times New Roman" w:cs="Times New Roman" w:eastAsiaTheme="minorEastAsia"/>
          <w:b/>
          <w:sz w:val="24"/>
          <w:szCs w:val="24"/>
        </w:rPr>
        <w:t>对比图</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a</w:t>
      </w:r>
      <w:r>
        <w:rPr>
          <w:rFonts w:ascii="Times New Roman" w:hAnsi="Times New Roman" w:cs="Times New Roman" w:eastAsiaTheme="minorEastAsia"/>
          <w:b/>
          <w:sz w:val="24"/>
          <w:szCs w:val="24"/>
        </w:rPr>
        <w:t>)</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8</w:t>
      </w:r>
      <w:r>
        <w:rPr>
          <w:rFonts w:hint="eastAsia" w:ascii="Times New Roman" w:hAnsi="Times New Roman" w:cs="Times New Roman" w:eastAsiaTheme="minorEastAsia"/>
          <w:b/>
          <w:sz w:val="24"/>
          <w:szCs w:val="24"/>
        </w:rPr>
        <w:t>时的频谱</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b</w:t>
      </w:r>
      <w:r>
        <w:rPr>
          <w:rFonts w:ascii="Times New Roman" w:hAnsi="Times New Roman" w:cs="Times New Roman" w:eastAsiaTheme="minorEastAsia"/>
          <w:b/>
          <w:sz w:val="24"/>
          <w:szCs w:val="24"/>
        </w:rPr>
        <w:t>)</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8</w:t>
      </w:r>
      <w:r>
        <w:rPr>
          <w:rFonts w:hint="eastAsia" w:ascii="Times New Roman" w:hAnsi="Times New Roman" w:cs="Times New Roman" w:eastAsiaTheme="minorEastAsia"/>
          <w:b/>
          <w:sz w:val="24"/>
          <w:szCs w:val="24"/>
        </w:rPr>
        <w:t xml:space="preserve">时的包裹相位 </w: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c</w:t>
      </w:r>
      <w:r>
        <w:rPr>
          <w:rFonts w:ascii="Times New Roman" w:hAnsi="Times New Roman" w:cs="Times New Roman" w:eastAsiaTheme="minorEastAsia"/>
          <w:b/>
          <w:sz w:val="24"/>
          <w:szCs w:val="24"/>
        </w:rPr>
        <w:t>)</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8</w:t>
      </w:r>
      <w:r>
        <w:rPr>
          <w:rFonts w:hint="eastAsia" w:ascii="Times New Roman" w:hAnsi="Times New Roman" w:cs="Times New Roman" w:eastAsiaTheme="minorEastAsia"/>
          <w:b/>
          <w:sz w:val="24"/>
          <w:szCs w:val="24"/>
        </w:rPr>
        <w:t>时的重构位移</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d</w:t>
      </w:r>
      <w:r>
        <w:rPr>
          <w:rFonts w:ascii="Times New Roman" w:hAnsi="Times New Roman" w:cs="Times New Roman" w:eastAsiaTheme="minorEastAsia"/>
          <w:b/>
          <w:sz w:val="24"/>
          <w:szCs w:val="24"/>
        </w:rPr>
        <w:t>)</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4</w:t>
      </w:r>
      <w:r>
        <w:rPr>
          <w:rFonts w:hint="eastAsia" w:ascii="Times New Roman" w:hAnsi="Times New Roman" w:cs="Times New Roman" w:eastAsiaTheme="minorEastAsia"/>
          <w:b/>
          <w:sz w:val="24"/>
          <w:szCs w:val="24"/>
        </w:rPr>
        <w:t>与</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8</w:t>
      </w:r>
      <w:r>
        <w:rPr>
          <w:rFonts w:hint="eastAsia" w:ascii="Times New Roman" w:hAnsi="Times New Roman" w:cs="Times New Roman" w:eastAsiaTheme="minorEastAsia"/>
          <w:b/>
          <w:sz w:val="24"/>
          <w:szCs w:val="24"/>
        </w:rPr>
        <w:t>的重构误差对比</w:t>
      </w:r>
    </w:p>
    <w:p>
      <w:pPr>
        <w:spacing w:line="360" w:lineRule="auto"/>
        <w:ind w:firstLine="480" w:firstLineChars="200"/>
        <w:rPr>
          <w:rFonts w:asciiTheme="minorEastAsia" w:hAnsiTheme="minorEastAsia"/>
          <w:sz w:val="24"/>
          <w:szCs w:val="24"/>
        </w:rPr>
      </w:pPr>
      <w:r>
        <w:rPr>
          <w:rFonts w:hint="eastAsia" w:ascii="Times New Roman" w:hAnsi="Times New Roman" w:cs="Times New Roman"/>
          <w:sz w:val="24"/>
          <w:szCs w:val="24"/>
        </w:rPr>
        <w:t>由理论推导可知，</w:t>
      </w:r>
      <w:r>
        <w:rPr>
          <w:rFonts w:hint="eastAsia" w:ascii="Times New Roman" w:hAnsi="Times New Roman" w:cs="Times New Roman"/>
          <w:sz w:val="24"/>
          <w:szCs w:val="24"/>
          <w:highlight w:val="yellow"/>
        </w:rPr>
        <w:t>MRT-PM方法的测量精度与反射次数</w:t>
      </w:r>
      <w:r>
        <w:rPr>
          <w:rFonts w:hint="eastAsia" w:ascii="Times New Roman" w:hAnsi="Times New Roman" w:cs="Times New Roman"/>
          <w:i/>
          <w:sz w:val="24"/>
          <w:szCs w:val="24"/>
          <w:highlight w:val="yellow"/>
        </w:rPr>
        <w:t>N</w:t>
      </w:r>
      <w:r>
        <w:rPr>
          <w:rFonts w:hint="eastAsia" w:ascii="Times New Roman" w:hAnsi="Times New Roman" w:cs="Times New Roman"/>
          <w:sz w:val="24"/>
          <w:szCs w:val="24"/>
          <w:highlight w:val="yellow"/>
        </w:rPr>
        <w:t>有关，</w:t>
      </w:r>
      <w:r>
        <w:rPr>
          <w:rFonts w:hint="eastAsia" w:ascii="Times New Roman" w:hAnsi="Times New Roman" w:cs="Times New Roman"/>
          <w:i/>
          <w:sz w:val="24"/>
          <w:szCs w:val="24"/>
          <w:highlight w:val="yellow"/>
        </w:rPr>
        <w:t>N</w:t>
      </w:r>
      <w:r>
        <w:rPr>
          <w:rFonts w:hint="eastAsia" w:ascii="Times New Roman" w:hAnsi="Times New Roman" w:cs="Times New Roman"/>
          <w:sz w:val="24"/>
          <w:szCs w:val="24"/>
          <w:highlight w:val="yellow"/>
        </w:rPr>
        <w:t>越大，条纹分辨率越高，对应的重构误差也越小</w:t>
      </w:r>
      <w:r>
        <w:rPr>
          <w:rFonts w:hint="eastAsia" w:ascii="Times New Roman" w:hAnsi="Times New Roman" w:cs="Times New Roman"/>
          <w:sz w:val="24"/>
          <w:szCs w:val="24"/>
        </w:rPr>
        <w:t>。因此为了验证重构误差与反射次数的关系，进行了不同反射次数的仿真对比。将反射次数</w:t>
      </w:r>
      <w:r>
        <w:rPr>
          <w:rFonts w:hint="eastAsia" w:ascii="Times New Roman" w:hAnsi="Times New Roman" w:cs="Times New Roman"/>
          <w:i/>
          <w:sz w:val="24"/>
          <w:szCs w:val="24"/>
        </w:rPr>
        <w:t>N</w:t>
      </w:r>
      <w:r>
        <w:rPr>
          <w:rFonts w:hint="eastAsia" w:ascii="Times New Roman" w:hAnsi="Times New Roman" w:cs="Times New Roman"/>
          <w:sz w:val="24"/>
          <w:szCs w:val="24"/>
        </w:rPr>
        <w:t>增加至8次，而其它参数设置与图3-</w:t>
      </w:r>
      <w:r>
        <w:rPr>
          <w:rFonts w:ascii="Times New Roman" w:hAnsi="Times New Roman" w:cs="Times New Roman"/>
          <w:sz w:val="24"/>
          <w:szCs w:val="24"/>
        </w:rPr>
        <w:t>9</w:t>
      </w:r>
      <w:r>
        <w:rPr>
          <w:rFonts w:hint="eastAsia" w:ascii="Times New Roman" w:hAnsi="Times New Roman" w:cs="Times New Roman"/>
          <w:sz w:val="24"/>
          <w:szCs w:val="24"/>
        </w:rPr>
        <w:t>相同，对应的仿真结果如图3-</w:t>
      </w:r>
      <w:r>
        <w:rPr>
          <w:rFonts w:ascii="Times New Roman" w:hAnsi="Times New Roman" w:cs="Times New Roman"/>
          <w:sz w:val="24"/>
          <w:szCs w:val="24"/>
        </w:rPr>
        <w:t>10</w:t>
      </w:r>
      <w:r>
        <w:rPr>
          <w:rFonts w:hint="eastAsia" w:ascii="Times New Roman" w:hAnsi="Times New Roman" w:cs="Times New Roman"/>
          <w:sz w:val="24"/>
          <w:szCs w:val="24"/>
        </w:rPr>
        <w:t>所示。图3-</w:t>
      </w:r>
      <w:r>
        <w:rPr>
          <w:rFonts w:ascii="Times New Roman" w:hAnsi="Times New Roman" w:cs="Times New Roman"/>
          <w:sz w:val="24"/>
          <w:szCs w:val="24"/>
        </w:rPr>
        <w:t>10(a)</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分别为反射次数</w:t>
      </w:r>
      <w:r>
        <w:rPr>
          <w:rFonts w:hint="eastAsia" w:ascii="Times New Roman" w:hAnsi="Times New Roman" w:cs="Times New Roman"/>
          <w:i/>
          <w:sz w:val="24"/>
          <w:szCs w:val="24"/>
        </w:rPr>
        <w:t>N=</w:t>
      </w:r>
      <w:r>
        <w:rPr>
          <w:rFonts w:hint="eastAsia" w:ascii="Times New Roman" w:hAnsi="Times New Roman" w:cs="Times New Roman"/>
          <w:sz w:val="24"/>
          <w:szCs w:val="24"/>
        </w:rPr>
        <w:t>8的频谱和包裹相位。</w:t>
      </w:r>
      <w:r>
        <w:rPr>
          <w:rFonts w:hint="eastAsia" w:ascii="Times New Roman" w:hAnsi="Times New Roman" w:cs="Times New Roman"/>
          <w:sz w:val="24"/>
          <w:szCs w:val="24"/>
          <w:highlight w:val="yellow"/>
        </w:rPr>
        <w:t>其谐波宽度约为2</w:t>
      </w:r>
      <w:r>
        <w:rPr>
          <w:rFonts w:ascii="Times New Roman" w:hAnsi="Times New Roman" w:cs="Times New Roman"/>
          <w:sz w:val="24"/>
          <w:szCs w:val="24"/>
          <w:highlight w:val="yellow"/>
        </w:rPr>
        <w:t xml:space="preserve"> </w:t>
      </w:r>
      <w:r>
        <w:rPr>
          <w:rFonts w:hint="eastAsia" w:ascii="Times New Roman" w:hAnsi="Times New Roman" w:cs="Times New Roman"/>
          <w:sz w:val="24"/>
          <w:szCs w:val="24"/>
          <w:highlight w:val="yellow"/>
        </w:rPr>
        <w:t>kHz，是图3-</w:t>
      </w:r>
      <w:r>
        <w:rPr>
          <w:rFonts w:ascii="Times New Roman" w:hAnsi="Times New Roman" w:cs="Times New Roman"/>
          <w:sz w:val="24"/>
          <w:szCs w:val="24"/>
          <w:highlight w:val="yellow"/>
        </w:rPr>
        <w:t>9</w:t>
      </w:r>
      <w:r>
        <w:rPr>
          <w:rFonts w:hint="eastAsia" w:ascii="Times New Roman" w:hAnsi="Times New Roman" w:cs="Times New Roman"/>
          <w:sz w:val="24"/>
          <w:szCs w:val="24"/>
          <w:highlight w:val="yellow"/>
        </w:rPr>
        <w:t>中</w:t>
      </w:r>
      <w:r>
        <w:rPr>
          <w:rFonts w:hint="eastAsia" w:ascii="Times New Roman" w:hAnsi="Times New Roman" w:cs="Times New Roman"/>
          <w:i/>
          <w:sz w:val="24"/>
          <w:szCs w:val="24"/>
          <w:highlight w:val="yellow"/>
        </w:rPr>
        <w:t>N=</w:t>
      </w:r>
      <w:r>
        <w:rPr>
          <w:rFonts w:ascii="Times New Roman" w:hAnsi="Times New Roman" w:cs="Times New Roman"/>
          <w:sz w:val="24"/>
          <w:szCs w:val="24"/>
          <w:highlight w:val="yellow"/>
        </w:rPr>
        <w:t>4</w:t>
      </w:r>
      <w:r>
        <w:rPr>
          <w:rFonts w:hint="eastAsia" w:ascii="Times New Roman" w:hAnsi="Times New Roman" w:cs="Times New Roman"/>
          <w:sz w:val="24"/>
          <w:szCs w:val="24"/>
          <w:highlight w:val="yellow"/>
        </w:rPr>
        <w:t>频谱的2倍</w:t>
      </w:r>
      <w:r>
        <w:rPr>
          <w:rFonts w:hint="eastAsia" w:ascii="Times New Roman" w:hAnsi="Times New Roman" w:cs="Times New Roman"/>
          <w:sz w:val="24"/>
          <w:szCs w:val="24"/>
        </w:rPr>
        <w:t>，因此当外部目标物振幅相同的情况下，谐波频谱会随着反射次数的增加而展宽，这与理论分析一致。同样的，对比图3-</w:t>
      </w:r>
      <w:r>
        <w:rPr>
          <w:rFonts w:ascii="Times New Roman" w:hAnsi="Times New Roman" w:cs="Times New Roman"/>
          <w:sz w:val="24"/>
          <w:szCs w:val="24"/>
        </w:rPr>
        <w:t>10(b)</w:t>
      </w:r>
      <w:r>
        <w:rPr>
          <w:rFonts w:hint="eastAsia" w:ascii="Times New Roman" w:hAnsi="Times New Roman" w:cs="Times New Roman"/>
          <w:sz w:val="24"/>
          <w:szCs w:val="24"/>
        </w:rPr>
        <w:t>与图3-</w:t>
      </w:r>
      <w:r>
        <w:rPr>
          <w:rFonts w:ascii="Times New Roman" w:hAnsi="Times New Roman" w:cs="Times New Roman"/>
          <w:sz w:val="24"/>
          <w:szCs w:val="24"/>
        </w:rPr>
        <w:t>10(d)</w:t>
      </w:r>
      <w:r>
        <w:rPr>
          <w:rFonts w:hint="eastAsia" w:ascii="Times New Roman" w:hAnsi="Times New Roman" w:cs="Times New Roman"/>
          <w:sz w:val="24"/>
          <w:szCs w:val="24"/>
        </w:rPr>
        <w:t>的包裹相位发现，</w:t>
      </w:r>
      <w:r>
        <w:rPr>
          <w:rFonts w:hint="eastAsia" w:ascii="Times New Roman" w:hAnsi="Times New Roman" w:cs="Times New Roman"/>
          <w:i/>
          <w:sz w:val="24"/>
          <w:szCs w:val="24"/>
        </w:rPr>
        <w:t>N=</w:t>
      </w:r>
      <w:r>
        <w:rPr>
          <w:rFonts w:hint="eastAsia" w:ascii="Times New Roman" w:hAnsi="Times New Roman" w:cs="Times New Roman"/>
          <w:sz w:val="24"/>
          <w:szCs w:val="24"/>
        </w:rPr>
        <w:t>8的包裹相位两翻转点间的条纹数大约是</w:t>
      </w:r>
      <w:r>
        <w:rPr>
          <w:rFonts w:hint="eastAsia" w:ascii="Times New Roman" w:hAnsi="Times New Roman" w:cs="Times New Roman"/>
          <w:i/>
          <w:sz w:val="24"/>
          <w:szCs w:val="24"/>
        </w:rPr>
        <w:t>N=</w:t>
      </w:r>
      <w:r>
        <w:rPr>
          <w:rFonts w:ascii="Times New Roman" w:hAnsi="Times New Roman" w:cs="Times New Roman"/>
          <w:sz w:val="24"/>
          <w:szCs w:val="24"/>
        </w:rPr>
        <w:t>4</w:t>
      </w:r>
      <w:r>
        <w:rPr>
          <w:rFonts w:hint="eastAsia" w:ascii="Times New Roman" w:hAnsi="Times New Roman" w:cs="Times New Roman"/>
          <w:sz w:val="24"/>
          <w:szCs w:val="24"/>
        </w:rPr>
        <w:t>的2倍。因此在同一振动条件下，</w:t>
      </w:r>
      <w:r>
        <w:rPr>
          <w:rFonts w:hint="eastAsia" w:ascii="Times New Roman" w:hAnsi="Times New Roman" w:cs="Times New Roman"/>
          <w:i/>
          <w:sz w:val="24"/>
          <w:szCs w:val="24"/>
        </w:rPr>
        <w:t>N=</w:t>
      </w:r>
      <w:r>
        <w:rPr>
          <w:rFonts w:hint="eastAsia" w:ascii="Times New Roman" w:hAnsi="Times New Roman" w:cs="Times New Roman"/>
          <w:sz w:val="24"/>
          <w:szCs w:val="24"/>
        </w:rPr>
        <w:t>8的条纹精度比</w:t>
      </w:r>
      <w:r>
        <w:rPr>
          <w:rFonts w:hint="eastAsia" w:ascii="Times New Roman" w:hAnsi="Times New Roman" w:cs="Times New Roman"/>
          <w:i/>
          <w:sz w:val="24"/>
          <w:szCs w:val="24"/>
        </w:rPr>
        <w:t>N=</w:t>
      </w:r>
      <w:r>
        <w:rPr>
          <w:rFonts w:ascii="Times New Roman" w:hAnsi="Times New Roman" w:cs="Times New Roman"/>
          <w:sz w:val="24"/>
          <w:szCs w:val="24"/>
        </w:rPr>
        <w:t>4</w:t>
      </w:r>
      <w:r>
        <w:rPr>
          <w:rFonts w:hint="eastAsia" w:ascii="Times New Roman" w:hAnsi="Times New Roman" w:cs="Times New Roman"/>
          <w:sz w:val="24"/>
          <w:szCs w:val="24"/>
        </w:rPr>
        <w:t>的高一倍，则前者的重构误差应为后者的一半。图3-</w:t>
      </w:r>
      <w:r>
        <w:rPr>
          <w:rFonts w:ascii="Times New Roman" w:hAnsi="Times New Roman" w:cs="Times New Roman"/>
          <w:sz w:val="24"/>
          <w:szCs w:val="24"/>
        </w:rPr>
        <w:t>10</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中蓝色实线为</w:t>
      </w:r>
      <w:r>
        <w:rPr>
          <w:rFonts w:hint="eastAsia" w:ascii="Times New Roman" w:hAnsi="Times New Roman" w:cs="Times New Roman"/>
          <w:i/>
          <w:sz w:val="24"/>
          <w:szCs w:val="24"/>
        </w:rPr>
        <w:t>N=</w:t>
      </w:r>
      <w:r>
        <w:rPr>
          <w:rFonts w:hint="eastAsia" w:ascii="Times New Roman" w:hAnsi="Times New Roman" w:cs="Times New Roman"/>
          <w:sz w:val="24"/>
          <w:szCs w:val="24"/>
        </w:rPr>
        <w:t>8的重构位移，与实际位移（橙色点划线）基本一致。为了更直观地对比</w:t>
      </w:r>
      <w:r>
        <w:rPr>
          <w:rFonts w:hint="eastAsia" w:ascii="Times New Roman" w:hAnsi="Times New Roman" w:cs="Times New Roman"/>
          <w:i/>
          <w:sz w:val="24"/>
          <w:szCs w:val="24"/>
        </w:rPr>
        <w:t>N=</w:t>
      </w:r>
      <w:r>
        <w:rPr>
          <w:rFonts w:ascii="Times New Roman" w:hAnsi="Times New Roman" w:cs="Times New Roman"/>
          <w:sz w:val="24"/>
          <w:szCs w:val="24"/>
        </w:rPr>
        <w:t>4</w:t>
      </w:r>
      <w:r>
        <w:rPr>
          <w:rFonts w:hint="eastAsia" w:ascii="Times New Roman" w:hAnsi="Times New Roman" w:cs="Times New Roman"/>
          <w:sz w:val="24"/>
          <w:szCs w:val="24"/>
        </w:rPr>
        <w:t>与</w:t>
      </w:r>
      <w:r>
        <w:rPr>
          <w:rFonts w:hint="eastAsia" w:ascii="Times New Roman" w:hAnsi="Times New Roman" w:cs="Times New Roman"/>
          <w:i/>
          <w:sz w:val="24"/>
          <w:szCs w:val="24"/>
        </w:rPr>
        <w:t>N=</w:t>
      </w:r>
      <w:r>
        <w:rPr>
          <w:rFonts w:hint="eastAsia" w:ascii="Times New Roman" w:hAnsi="Times New Roman" w:cs="Times New Roman"/>
          <w:sz w:val="24"/>
          <w:szCs w:val="24"/>
        </w:rPr>
        <w:t>8的重构精度，将各自的重构位移与实际位移作差，并绘制了如图3-</w:t>
      </w:r>
      <w:r>
        <w:rPr>
          <w:rFonts w:ascii="Times New Roman" w:hAnsi="Times New Roman" w:cs="Times New Roman"/>
          <w:sz w:val="24"/>
          <w:szCs w:val="24"/>
        </w:rPr>
        <w:t>10</w:t>
      </w:r>
      <w:r>
        <w:rPr>
          <w:rFonts w:hint="eastAsia" w:ascii="Times New Roman" w:hAnsi="Times New Roman" w:cs="Times New Roman"/>
          <w:sz w:val="24"/>
          <w:szCs w:val="24"/>
        </w:rPr>
        <w:t>(</w:t>
      </w:r>
      <w:r>
        <w:rPr>
          <w:rFonts w:ascii="Times New Roman" w:hAnsi="Times New Roman" w:cs="Times New Roman"/>
          <w:sz w:val="24"/>
          <w:szCs w:val="24"/>
        </w:rPr>
        <w:t>d)</w:t>
      </w:r>
      <w:r>
        <w:rPr>
          <w:rFonts w:hint="eastAsia" w:ascii="Times New Roman" w:hAnsi="Times New Roman" w:cs="Times New Roman"/>
          <w:sz w:val="24"/>
          <w:szCs w:val="24"/>
        </w:rPr>
        <w:t>所示的误差对比图。由误差对比图可以明显看出，</w:t>
      </w:r>
      <w:r>
        <w:rPr>
          <w:rFonts w:hint="eastAsia" w:ascii="Times New Roman" w:hAnsi="Times New Roman" w:cs="Times New Roman"/>
          <w:i/>
          <w:sz w:val="24"/>
          <w:szCs w:val="24"/>
        </w:rPr>
        <w:t>N=</w:t>
      </w:r>
      <w:r>
        <w:rPr>
          <w:rFonts w:hint="eastAsia" w:ascii="Times New Roman" w:hAnsi="Times New Roman" w:cs="Times New Roman"/>
          <w:sz w:val="24"/>
          <w:szCs w:val="24"/>
        </w:rPr>
        <w:t>8的重构误差是</w:t>
      </w:r>
      <w:r>
        <w:rPr>
          <w:rFonts w:hint="eastAsia" w:ascii="Times New Roman" w:hAnsi="Times New Roman" w:cs="Times New Roman"/>
          <w:i/>
          <w:sz w:val="24"/>
          <w:szCs w:val="24"/>
        </w:rPr>
        <w:t>N=</w:t>
      </w:r>
      <w:r>
        <w:rPr>
          <w:rFonts w:ascii="Times New Roman" w:hAnsi="Times New Roman" w:cs="Times New Roman"/>
          <w:sz w:val="24"/>
          <w:szCs w:val="24"/>
        </w:rPr>
        <w:t>4</w:t>
      </w:r>
      <w:r>
        <w:rPr>
          <w:rFonts w:hint="eastAsia" w:ascii="Times New Roman" w:hAnsi="Times New Roman" w:cs="Times New Roman"/>
          <w:sz w:val="24"/>
          <w:szCs w:val="24"/>
        </w:rPr>
        <w:t>的一半，这与理论分析的结论一致。这也再一次证实了多次反射的引入可以提高系统的测量精度，减小重构误差。</w:t>
      </w:r>
    </w:p>
    <w:p>
      <w:pPr>
        <w:pStyle w:val="13"/>
      </w:pPr>
      <w:bookmarkStart w:id="189" w:name="_Toc70085213"/>
      <w:bookmarkStart w:id="190" w:name="_Toc69843272"/>
      <w:bookmarkStart w:id="191" w:name="_Toc69843233"/>
      <w:bookmarkStart w:id="192" w:name="_Toc70084399"/>
      <w:bookmarkStart w:id="193" w:name="_Toc69564497"/>
      <w:r>
        <w:rPr>
          <w:rFonts w:ascii="Times New Roman" w:hAnsi="Times New Roman" w:cs="Times New Roman"/>
        </w:rPr>
        <w:t xml:space="preserve">3.3 </w:t>
      </w:r>
      <w:r>
        <w:rPr>
          <w:rFonts w:hint="eastAsia"/>
        </w:rPr>
        <w:t>实验与结果分析</w:t>
      </w:r>
      <w:bookmarkEnd w:id="189"/>
      <w:bookmarkEnd w:id="190"/>
      <w:bookmarkEnd w:id="191"/>
      <w:bookmarkEnd w:id="192"/>
      <w:bookmarkEnd w:id="193"/>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基于上述的理论仿真分析，我们搭建了实验系统进行了相应的实验研究，用以进一步验证所提方法在实际中的可行性。</w:t>
      </w:r>
      <w:r>
        <w:rPr>
          <w:rFonts w:hint="eastAsia" w:ascii="Times New Roman" w:hAnsi="Times New Roman" w:cs="Times New Roman"/>
          <w:sz w:val="24"/>
          <w:szCs w:val="24"/>
          <w:highlight w:val="yellow"/>
        </w:rPr>
        <w:t>多次反射透射式相位调制（MRT-PM）</w:t>
      </w:r>
      <w:r>
        <w:rPr>
          <w:rFonts w:hint="eastAsia" w:ascii="Times New Roman" w:hAnsi="Times New Roman" w:cs="Times New Roman"/>
          <w:sz w:val="24"/>
          <w:szCs w:val="24"/>
        </w:rPr>
        <w:t>的实验装置图如图3-</w:t>
      </w:r>
      <w:r>
        <w:rPr>
          <w:rFonts w:ascii="Times New Roman" w:hAnsi="Times New Roman" w:cs="Times New Roman"/>
          <w:sz w:val="24"/>
          <w:szCs w:val="24"/>
        </w:rPr>
        <w:t>11</w:t>
      </w:r>
      <w:r>
        <w:rPr>
          <w:rFonts w:hint="eastAsia" w:ascii="Times New Roman" w:hAnsi="Times New Roman" w:cs="Times New Roman"/>
          <w:sz w:val="24"/>
          <w:szCs w:val="24"/>
        </w:rPr>
        <w:t>所示，图3-</w:t>
      </w:r>
      <w:r>
        <w:rPr>
          <w:rFonts w:ascii="Times New Roman" w:hAnsi="Times New Roman" w:cs="Times New Roman"/>
          <w:sz w:val="24"/>
          <w:szCs w:val="24"/>
        </w:rPr>
        <w:t>12</w:t>
      </w:r>
      <w:r>
        <w:rPr>
          <w:rFonts w:hint="eastAsia" w:ascii="Times New Roman" w:hAnsi="Times New Roman" w:cs="Times New Roman"/>
          <w:sz w:val="24"/>
          <w:szCs w:val="24"/>
        </w:rPr>
        <w:t>则为对应的实验系统实物图。由于实验需在多次反射的条件下进行，因而选用了光束质量好、准直度高的</w:t>
      </w:r>
      <w:r>
        <w:rPr>
          <w:rFonts w:ascii="Times New Roman" w:hAnsi="Times New Roman" w:cs="Times New Roman"/>
          <w:sz w:val="24"/>
          <w:szCs w:val="24"/>
        </w:rPr>
        <w:t>半导体泵浦全固态绿光激光器</w:t>
      </w:r>
      <w:r>
        <w:rPr>
          <w:rFonts w:hint="eastAsia" w:ascii="Times New Roman" w:hAnsi="Times New Roman" w:cs="Times New Roman"/>
          <w:sz w:val="24"/>
          <w:szCs w:val="24"/>
        </w:rPr>
        <w:t>作为系统光源，其型号为</w:t>
      </w:r>
      <w:r>
        <w:rPr>
          <w:rFonts w:ascii="Times New Roman" w:hAnsi="Times New Roman" w:cs="Times New Roman"/>
          <w:sz w:val="24"/>
          <w:szCs w:val="24"/>
        </w:rPr>
        <w:t>MGLIII-532-20mW</w:t>
      </w:r>
      <w:r>
        <w:rPr>
          <w:rFonts w:hint="eastAsia" w:ascii="Times New Roman" w:hAnsi="Times New Roman" w:cs="Times New Roman"/>
          <w:sz w:val="24"/>
          <w:szCs w:val="24"/>
        </w:rPr>
        <w:t>，对应的波长和输出功率分别为532</w:t>
      </w:r>
      <w:r>
        <w:rPr>
          <w:rFonts w:ascii="Times New Roman" w:hAnsi="Times New Roman" w:cs="Times New Roman"/>
          <w:sz w:val="24"/>
          <w:szCs w:val="24"/>
        </w:rPr>
        <w:t xml:space="preserve"> </w:t>
      </w:r>
      <w:r>
        <w:rPr>
          <w:rFonts w:hint="eastAsia" w:ascii="Times New Roman" w:hAnsi="Times New Roman" w:cs="Times New Roman"/>
          <w:sz w:val="24"/>
          <w:szCs w:val="24"/>
        </w:rPr>
        <w:t>nm、20</w:t>
      </w:r>
      <w:r>
        <w:rPr>
          <w:rFonts w:ascii="Times New Roman" w:hAnsi="Times New Roman" w:cs="Times New Roman"/>
          <w:sz w:val="24"/>
          <w:szCs w:val="24"/>
        </w:rPr>
        <w:t xml:space="preserve"> </w:t>
      </w:r>
      <w:r>
        <w:rPr>
          <w:rFonts w:hint="eastAsia" w:ascii="Times New Roman" w:hAnsi="Times New Roman" w:cs="Times New Roman"/>
          <w:sz w:val="24"/>
          <w:szCs w:val="24"/>
        </w:rPr>
        <w:t>mW。可调衰减片用于调节耦合至激光器谐振器内的光反馈量，以保证系统工作在弱反馈机制下。偏振器用于产生偏振光，使激光偏振方向与电光晶体（EOM，</w:t>
      </w:r>
      <w:r>
        <w:rPr>
          <w:rFonts w:ascii="TimesNewRomanPSMT" w:hAnsi="TimesNewRomanPSMT"/>
          <w:sz w:val="24"/>
          <w:szCs w:val="24"/>
        </w:rPr>
        <w:t>EO-PM-NR-C4</w:t>
      </w:r>
      <w:r>
        <w:rPr>
          <w:rFonts w:hint="eastAsia" w:ascii="Times New Roman" w:hAnsi="Times New Roman" w:cs="Times New Roman"/>
          <w:sz w:val="24"/>
          <w:szCs w:val="24"/>
        </w:rPr>
        <w:t>）的主轴方向一致，从而确保EOM产生纯正弦相位调制。被测目标物为扬声器，其振动膜上贴有一块小的反射镜，由信号发生器（</w:t>
      </w:r>
      <w:r>
        <w:rPr>
          <w:rFonts w:ascii="Times New Roman" w:hAnsi="Times New Roman" w:cs="Times New Roman"/>
          <w:sz w:val="24"/>
          <w:szCs w:val="24"/>
        </w:rPr>
        <w:t>MHS2300A−02M</w:t>
      </w:r>
      <w:r>
        <w:rPr>
          <w:rFonts w:hint="eastAsia" w:ascii="Times New Roman" w:hAnsi="Times New Roman" w:cs="Times New Roman"/>
          <w:sz w:val="24"/>
          <w:szCs w:val="24"/>
        </w:rPr>
        <w:t>）驱动。为保证足够的工作空间，外部反射镜M</w:t>
      </w:r>
      <w:r>
        <w:rPr>
          <w:rFonts w:ascii="Times New Roman" w:hAnsi="Times New Roman" w:cs="Times New Roman"/>
          <w:sz w:val="24"/>
          <w:szCs w:val="24"/>
          <w:vertAlign w:val="subscript"/>
        </w:rPr>
        <w:t>1</w:t>
      </w:r>
      <w:r>
        <w:rPr>
          <w:rFonts w:hint="eastAsia" w:ascii="Times New Roman" w:hAnsi="Times New Roman" w:cs="Times New Roman"/>
          <w:sz w:val="24"/>
          <w:szCs w:val="24"/>
        </w:rPr>
        <w:t>被放置在距离被测目标物约</w:t>
      </w:r>
      <w:r>
        <w:rPr>
          <w:rFonts w:ascii="Times New Roman" w:hAnsi="Times New Roman" w:cs="Times New Roman"/>
          <w:sz w:val="24"/>
          <w:szCs w:val="24"/>
        </w:rPr>
        <w:t xml:space="preserve">5 </w:t>
      </w:r>
      <w:r>
        <w:rPr>
          <w:rFonts w:hint="eastAsia" w:ascii="Times New Roman" w:hAnsi="Times New Roman" w:cs="Times New Roman"/>
          <w:sz w:val="24"/>
          <w:szCs w:val="24"/>
        </w:rPr>
        <w:t>cm的地方。实验中通过调节反射镜M</w:t>
      </w:r>
      <w:r>
        <w:rPr>
          <w:rFonts w:ascii="Times New Roman" w:hAnsi="Times New Roman" w:cs="Times New Roman"/>
          <w:sz w:val="24"/>
          <w:szCs w:val="24"/>
          <w:vertAlign w:val="subscript"/>
        </w:rPr>
        <w:t>1</w:t>
      </w:r>
      <w:r>
        <w:rPr>
          <w:rFonts w:hint="eastAsia" w:ascii="Times New Roman" w:hAnsi="Times New Roman" w:cs="Times New Roman"/>
          <w:sz w:val="24"/>
          <w:szCs w:val="24"/>
        </w:rPr>
        <w:t>以实现多次反射。自混合信号由外部光电探测器（PD，</w:t>
      </w:r>
      <w:r>
        <w:rPr>
          <w:rFonts w:ascii="Times New Roman" w:hAnsi="Times New Roman" w:cs="Times New Roman"/>
          <w:sz w:val="24"/>
          <w:szCs w:val="24"/>
        </w:rPr>
        <w:t>PDA10A2</w:t>
      </w:r>
      <w:r>
        <w:rPr>
          <w:rFonts w:hint="eastAsia" w:ascii="Times New Roman" w:hAnsi="Times New Roman" w:cs="Times New Roman"/>
          <w:sz w:val="24"/>
          <w:szCs w:val="24"/>
        </w:rPr>
        <w:t>）接收，经压电转换并放大后，通过数据采集卡（</w:t>
      </w:r>
      <w:r>
        <w:rPr>
          <w:rFonts w:ascii="Times New Roman" w:hAnsi="Times New Roman" w:cs="Times New Roman"/>
          <w:sz w:val="24"/>
          <w:szCs w:val="24"/>
        </w:rPr>
        <w:t>ISDS205A</w:t>
      </w:r>
      <w:r>
        <w:rPr>
          <w:rFonts w:hint="eastAsia" w:ascii="Times New Roman" w:hAnsi="Times New Roman" w:cs="Times New Roman"/>
          <w:sz w:val="24"/>
          <w:szCs w:val="24"/>
        </w:rPr>
        <w:t>）采集并传至PC端以便进行后续的信号处理。</w:t>
      </w:r>
    </w:p>
    <w:p>
      <w:pPr>
        <w:keepNext/>
        <w:spacing w:line="360" w:lineRule="auto"/>
        <w:jc w:val="center"/>
      </w:pPr>
      <w:r>
        <w:object>
          <v:shape id="_x0000_i1281" o:spt="75" type="#_x0000_t75" style="height:234.75pt;width:365.25pt;" o:ole="t" filled="f" o:preferrelative="t" stroked="f" coordsize="21600,21600">
            <v:path/>
            <v:fill on="f" focussize="0,0"/>
            <v:stroke on="f" joinstyle="miter"/>
            <v:imagedata r:id="rId455" o:title=""/>
            <o:lock v:ext="edit" aspectratio="t"/>
            <w10:wrap type="none"/>
            <w10:anchorlock/>
          </v:shape>
          <o:OLEObject Type="Embed" ProgID="Visio.Drawing.15" ShapeID="_x0000_i1281" DrawAspect="Content" ObjectID="_1468075981" r:id="rId454">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 xml:space="preserve">图3- </w:t>
      </w:r>
      <w:r>
        <w:rPr>
          <w:rFonts w:ascii="Times New Roman" w:hAnsi="Times New Roman" w:cs="Times New Roman" w:eastAsiaTheme="minorEastAsia"/>
          <w:b/>
          <w:sz w:val="24"/>
          <w:szCs w:val="24"/>
        </w:rPr>
        <w:t xml:space="preserve">11 </w:t>
      </w:r>
      <w:r>
        <w:rPr>
          <w:rFonts w:hint="eastAsia" w:ascii="Times New Roman" w:hAnsi="Times New Roman" w:cs="Times New Roman" w:eastAsiaTheme="minorEastAsia"/>
          <w:b/>
          <w:sz w:val="24"/>
          <w:szCs w:val="24"/>
        </w:rPr>
        <w:t>实验装置图</w:t>
      </w:r>
    </w:p>
    <w:p>
      <w:pPr>
        <w:jc w:val="center"/>
      </w:pPr>
      <w:r>
        <w:drawing>
          <wp:inline distT="0" distB="0" distL="0" distR="0">
            <wp:extent cx="3599815" cy="3145790"/>
            <wp:effectExtent l="0" t="0" r="635" b="0"/>
            <wp:docPr id="8" name="图片 8" descr="C:\Users\ADMINI~1\AppData\Local\Temp\WeChat Files\445ab996bdda461f556446d7f2ff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1\AppData\Local\Temp\WeChat Files\445ab996bdda461f556446d7f2ff1e7.jp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a:xfrm>
                      <a:off x="0" y="0"/>
                      <a:ext cx="3600000" cy="3146400"/>
                    </a:xfrm>
                    <a:prstGeom prst="rect">
                      <a:avLst/>
                    </a:prstGeom>
                    <a:noFill/>
                    <a:ln>
                      <a:noFill/>
                    </a:ln>
                  </pic:spPr>
                </pic:pic>
              </a:graphicData>
            </a:graphic>
          </wp:inline>
        </w:drawing>
      </w:r>
    </w:p>
    <w:p>
      <w:pPr>
        <w:pStyle w:val="3"/>
        <w:spacing w:after="156" w:afterLines="5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 xml:space="preserve">图3- </w:t>
      </w:r>
      <w:r>
        <w:rPr>
          <w:rFonts w:ascii="Times New Roman" w:hAnsi="Times New Roman" w:cs="Times New Roman" w:eastAsiaTheme="minorEastAsia"/>
          <w:b/>
          <w:sz w:val="24"/>
          <w:szCs w:val="24"/>
        </w:rPr>
        <w:t xml:space="preserve">12 </w:t>
      </w:r>
      <w:r>
        <w:rPr>
          <w:rFonts w:hint="eastAsia" w:ascii="Times New Roman" w:hAnsi="Times New Roman" w:cs="Times New Roman" w:eastAsiaTheme="minorEastAsia"/>
          <w:b/>
          <w:sz w:val="24"/>
          <w:szCs w:val="24"/>
        </w:rPr>
        <w:t>实验系统实物图</w:t>
      </w:r>
    </w:p>
    <w:p>
      <w:pPr>
        <w:snapToGrid w:val="0"/>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首先，利用函数信号发生器给扬声器施加电压为0</w:t>
      </w:r>
      <w:r>
        <w:rPr>
          <w:rFonts w:ascii="Times New Roman" w:hAnsi="Times New Roman" w:cs="Times New Roman"/>
          <w:sz w:val="24"/>
          <w:szCs w:val="24"/>
        </w:rPr>
        <w:t>.8 V</w:t>
      </w:r>
      <w:r>
        <w:rPr>
          <w:rFonts w:hint="eastAsia" w:ascii="Times New Roman" w:hAnsi="Times New Roman" w:cs="Times New Roman"/>
          <w:sz w:val="24"/>
          <w:szCs w:val="24"/>
        </w:rPr>
        <w:t>频率为2</w:t>
      </w:r>
      <w:r>
        <w:rPr>
          <w:rFonts w:ascii="Times New Roman" w:hAnsi="Times New Roman" w:cs="Times New Roman"/>
          <w:sz w:val="24"/>
          <w:szCs w:val="24"/>
        </w:rPr>
        <w:t xml:space="preserve">00 </w:t>
      </w:r>
      <w:r>
        <w:rPr>
          <w:rFonts w:hint="eastAsia" w:ascii="Times New Roman" w:hAnsi="Times New Roman" w:cs="Times New Roman"/>
          <w:sz w:val="24"/>
          <w:szCs w:val="24"/>
        </w:rPr>
        <w:t>Hz的正弦信号，使其产生微小振动。调节外部反射镜使激光反射次数</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，此时获得的自混合信号如图3-</w:t>
      </w:r>
      <w:r>
        <w:rPr>
          <w:rFonts w:ascii="Times New Roman" w:hAnsi="Times New Roman" w:cs="Times New Roman"/>
          <w:sz w:val="24"/>
          <w:szCs w:val="24"/>
        </w:rPr>
        <w:t>13</w:t>
      </w:r>
      <w:r>
        <w:rPr>
          <w:rFonts w:hint="eastAsia" w:ascii="Times New Roman" w:hAnsi="Times New Roman" w:cs="Times New Roman"/>
          <w:sz w:val="24"/>
          <w:szCs w:val="24"/>
        </w:rPr>
        <w:t>(</w:t>
      </w:r>
      <w:r>
        <w:rPr>
          <w:rFonts w:ascii="Times New Roman" w:hAnsi="Times New Roman" w:cs="Times New Roman"/>
          <w:sz w:val="24"/>
          <w:szCs w:val="24"/>
        </w:rPr>
        <w:t>a</w:t>
      </w:r>
      <w:r>
        <w:rPr>
          <w:rFonts w:hint="eastAsia" w:ascii="Times New Roman" w:hAnsi="Times New Roman" w:cs="Times New Roman"/>
          <w:sz w:val="24"/>
          <w:szCs w:val="24"/>
        </w:rPr>
        <w:t>)所示。将EOM的调制频率设置为40</w:t>
      </w:r>
      <w:r>
        <w:rPr>
          <w:rFonts w:ascii="Times New Roman" w:hAnsi="Times New Roman" w:cs="Times New Roman"/>
          <w:sz w:val="24"/>
          <w:szCs w:val="24"/>
        </w:rPr>
        <w:t xml:space="preserve"> </w:t>
      </w:r>
      <w:r>
        <w:rPr>
          <w:rFonts w:hint="eastAsia" w:ascii="Times New Roman" w:hAnsi="Times New Roman" w:cs="Times New Roman"/>
          <w:sz w:val="24"/>
          <w:szCs w:val="24"/>
        </w:rPr>
        <w:t>kHz，调制电压设为6</w:t>
      </w:r>
      <w:r>
        <w:rPr>
          <w:rFonts w:ascii="Times New Roman" w:hAnsi="Times New Roman" w:cs="Times New Roman"/>
          <w:sz w:val="24"/>
          <w:szCs w:val="24"/>
        </w:rPr>
        <w:t xml:space="preserve">.75 </w:t>
      </w:r>
      <w:r>
        <w:rPr>
          <w:rFonts w:hint="eastAsia" w:ascii="Times New Roman" w:hAnsi="Times New Roman" w:cs="Times New Roman"/>
          <w:sz w:val="24"/>
          <w:szCs w:val="24"/>
        </w:rPr>
        <w:t>V。使用本章提出的MR</w:t>
      </w:r>
      <w:r>
        <w:rPr>
          <w:rFonts w:ascii="Times New Roman" w:hAnsi="Times New Roman" w:cs="Times New Roman"/>
          <w:sz w:val="24"/>
          <w:szCs w:val="24"/>
        </w:rPr>
        <w:t>T</w:t>
      </w:r>
      <w:r>
        <w:rPr>
          <w:rFonts w:hint="eastAsia" w:ascii="Times New Roman" w:hAnsi="Times New Roman" w:cs="Times New Roman"/>
          <w:sz w:val="24"/>
          <w:szCs w:val="24"/>
        </w:rPr>
        <w:t>-PM方法处理实验数据实现位移重构的具体过程如图3-</w:t>
      </w:r>
      <w:r>
        <w:rPr>
          <w:rFonts w:ascii="Times New Roman" w:hAnsi="Times New Roman" w:cs="Times New Roman"/>
          <w:sz w:val="24"/>
          <w:szCs w:val="24"/>
        </w:rPr>
        <w:t>13</w:t>
      </w:r>
      <w:r>
        <w:rPr>
          <w:rFonts w:hint="eastAsia" w:ascii="Times New Roman" w:hAnsi="Times New Roman" w:cs="Times New Roman"/>
          <w:sz w:val="24"/>
          <w:szCs w:val="24"/>
        </w:rPr>
        <w:t>所示。图3-</w:t>
      </w:r>
      <w:r>
        <w:rPr>
          <w:rFonts w:ascii="Times New Roman" w:hAnsi="Times New Roman" w:cs="Times New Roman"/>
          <w:sz w:val="24"/>
          <w:szCs w:val="24"/>
        </w:rPr>
        <w:t>13</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)为经过EOM相位调制后的自混合信号，对比(</w:t>
      </w:r>
      <w:r>
        <w:rPr>
          <w:rFonts w:ascii="Times New Roman" w:hAnsi="Times New Roman" w:cs="Times New Roman"/>
          <w:sz w:val="24"/>
          <w:szCs w:val="24"/>
        </w:rPr>
        <w:t>a)</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可知，调制信号的包络即为未加相位调制反射次数</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对应的自混合信号，两个相邻翻转点间约有</w:t>
      </w:r>
      <w:r>
        <w:rPr>
          <w:rFonts w:ascii="Times New Roman" w:hAnsi="Times New Roman" w:cs="Times New Roman"/>
          <w:sz w:val="24"/>
          <w:szCs w:val="24"/>
        </w:rPr>
        <w:t>10~11</w:t>
      </w:r>
      <w:r>
        <w:rPr>
          <w:rFonts w:hint="eastAsia" w:ascii="Times New Roman" w:hAnsi="Times New Roman" w:cs="Times New Roman"/>
          <w:sz w:val="24"/>
          <w:szCs w:val="24"/>
        </w:rPr>
        <w:t>个SMI条纹。引入调制后，原SMI信号峰上会出现许多的调制小峰。实验过程中系统会受到各类噪声的影响，因而SMI信号强度会存在一定的起伏。对调制信号进行傅里叶变换后获得如图3-</w:t>
      </w:r>
      <w:r>
        <w:rPr>
          <w:rFonts w:ascii="Times New Roman" w:hAnsi="Times New Roman" w:cs="Times New Roman"/>
          <w:sz w:val="24"/>
          <w:szCs w:val="24"/>
        </w:rPr>
        <w:t>13</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所示的频谱，谐波能量集中在调制频率4</w:t>
      </w:r>
      <w:r>
        <w:rPr>
          <w:rFonts w:ascii="Times New Roman" w:hAnsi="Times New Roman" w:cs="Times New Roman"/>
          <w:sz w:val="24"/>
          <w:szCs w:val="24"/>
        </w:rPr>
        <w:t xml:space="preserve">0 </w:t>
      </w:r>
      <w:r>
        <w:rPr>
          <w:rFonts w:hint="eastAsia" w:ascii="Times New Roman" w:hAnsi="Times New Roman" w:cs="Times New Roman"/>
          <w:sz w:val="24"/>
          <w:szCs w:val="24"/>
        </w:rPr>
        <w:t>kHz的整数倍处。通过合适范围的窗提取出频谱中的一、二次谐波，经过傅里叶逆变换将其从频域还原至时域信号，然后进行去载波处理后分别获得了一、二次谐波的振幅</w:t>
      </w:r>
      <w:r>
        <w:rPr>
          <w:rFonts w:ascii="Times New Roman" w:hAnsi="Times New Roman" w:cs="Times New Roman"/>
          <w:position w:val="-12"/>
          <w:sz w:val="24"/>
          <w:szCs w:val="24"/>
        </w:rPr>
        <w:object>
          <v:shape id="_x0000_i1282" o:spt="75" type="#_x0000_t75" style="height:17.25pt;width:27pt;" o:ole="t" filled="f" o:preferrelative="t" stroked="f" coordsize="21600,21600">
            <v:path/>
            <v:fill on="f" focussize="0,0"/>
            <v:stroke on="f" joinstyle="miter"/>
            <v:imagedata r:id="rId336" o:title=""/>
            <o:lock v:ext="edit" aspectratio="t"/>
            <w10:wrap type="none"/>
            <w10:anchorlock/>
          </v:shape>
          <o:OLEObject Type="Embed" ProgID="Equation.DSMT4" ShapeID="_x0000_i1282" DrawAspect="Content" ObjectID="_1468075982" r:id="rId457">
            <o:LockedField>false</o:LockedField>
          </o:OLEObject>
        </w:objec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283" o:spt="75" type="#_x0000_t75" style="height:17.25pt;width:28.5pt;" o:ole="t" filled="f" o:preferrelative="t" stroked="f" coordsize="21600,21600">
            <v:path/>
            <v:fill on="f" focussize="0,0"/>
            <v:stroke on="f" joinstyle="miter"/>
            <v:imagedata r:id="rId459" o:title=""/>
            <o:lock v:ext="edit" aspectratio="t"/>
            <w10:wrap type="none"/>
            <w10:anchorlock/>
          </v:shape>
          <o:OLEObject Type="Embed" ProgID="Equation.DSMT4" ShapeID="_x0000_i1283" DrawAspect="Content" ObjectID="_1468075983" r:id="rId458">
            <o:LockedField>false</o:LockedField>
          </o:OLEObject>
        </w:object>
      </w:r>
      <w:r>
        <w:rPr>
          <w:rFonts w:hint="eastAsia" w:ascii="Times New Roman" w:hAnsi="Times New Roman" w:cs="Times New Roman"/>
          <w:sz w:val="24"/>
          <w:szCs w:val="24"/>
        </w:rPr>
        <w:t>，如图3-</w:t>
      </w:r>
      <w:r>
        <w:rPr>
          <w:rFonts w:ascii="Times New Roman" w:hAnsi="Times New Roman" w:cs="Times New Roman"/>
          <w:sz w:val="24"/>
          <w:szCs w:val="24"/>
        </w:rPr>
        <w:t>13</w:t>
      </w:r>
      <w:r>
        <w:rPr>
          <w:rFonts w:hint="eastAsia" w:ascii="Times New Roman" w:hAnsi="Times New Roman" w:cs="Times New Roman"/>
          <w:sz w:val="24"/>
          <w:szCs w:val="24"/>
        </w:rPr>
        <w:t>(</w:t>
      </w:r>
      <w:r>
        <w:rPr>
          <w:rFonts w:ascii="Times New Roman" w:hAnsi="Times New Roman" w:cs="Times New Roman"/>
          <w:sz w:val="24"/>
          <w:szCs w:val="24"/>
        </w:rPr>
        <w:t>d</w:t>
      </w:r>
      <w:r>
        <w:rPr>
          <w:rFonts w:hint="eastAsia" w:ascii="Times New Roman" w:hAnsi="Times New Roman" w:cs="Times New Roman"/>
          <w:sz w:val="24"/>
          <w:szCs w:val="24"/>
        </w:rPr>
        <w:t>)和(</w:t>
      </w:r>
      <w:r>
        <w:rPr>
          <w:rFonts w:ascii="Times New Roman" w:hAnsi="Times New Roman" w:cs="Times New Roman"/>
          <w:sz w:val="24"/>
          <w:szCs w:val="24"/>
        </w:rPr>
        <w:t>e</w:t>
      </w:r>
      <w:r>
        <w:rPr>
          <w:rFonts w:hint="eastAsia" w:ascii="Times New Roman" w:hAnsi="Times New Roman" w:cs="Times New Roman"/>
          <w:sz w:val="24"/>
          <w:szCs w:val="24"/>
        </w:rPr>
        <w:t>)。</w:t>
      </w:r>
      <w:r>
        <w:rPr>
          <w:rFonts w:ascii="Times New Roman" w:hAnsi="Times New Roman" w:cs="Times New Roman"/>
          <w:sz w:val="24"/>
          <w:szCs w:val="24"/>
        </w:rPr>
        <w:t>由于实验</w:t>
      </w:r>
      <w:r>
        <w:rPr>
          <w:rFonts w:hint="eastAsia" w:ascii="Times New Roman" w:hAnsi="Times New Roman" w:cs="Times New Roman"/>
          <w:sz w:val="24"/>
          <w:szCs w:val="24"/>
        </w:rPr>
        <w:t>过程</w:t>
      </w:r>
      <w:r>
        <w:rPr>
          <w:rFonts w:ascii="Times New Roman" w:hAnsi="Times New Roman" w:cs="Times New Roman"/>
          <w:sz w:val="24"/>
          <w:szCs w:val="24"/>
        </w:rPr>
        <w:t>中</w:t>
      </w:r>
      <w:r>
        <w:rPr>
          <w:rFonts w:hint="eastAsia" w:ascii="Times New Roman" w:hAnsi="Times New Roman" w:cs="Times New Roman"/>
          <w:sz w:val="24"/>
          <w:szCs w:val="24"/>
        </w:rPr>
        <w:t>会</w:t>
      </w:r>
      <w:r>
        <w:rPr>
          <w:rFonts w:ascii="Times New Roman" w:hAnsi="Times New Roman" w:cs="Times New Roman"/>
          <w:sz w:val="24"/>
          <w:szCs w:val="24"/>
        </w:rPr>
        <w:t>存在各类干扰，</w:t>
      </w:r>
      <w:r>
        <w:rPr>
          <w:rFonts w:ascii="Times New Roman" w:hAnsi="Times New Roman" w:cs="Times New Roman"/>
          <w:position w:val="-12"/>
          <w:sz w:val="24"/>
          <w:szCs w:val="24"/>
        </w:rPr>
        <w:object>
          <v:shape id="_x0000_i1284" o:spt="75" type="#_x0000_t75" style="height:17.25pt;width:27pt;" o:ole="t" filled="f" o:preferrelative="t" stroked="f" coordsize="21600,21600">
            <v:path/>
            <v:fill on="f" focussize="0,0"/>
            <v:stroke on="f" joinstyle="miter"/>
            <v:imagedata r:id="rId336" o:title=""/>
            <o:lock v:ext="edit" aspectratio="t"/>
            <w10:wrap type="none"/>
            <w10:anchorlock/>
          </v:shape>
          <o:OLEObject Type="Embed" ProgID="Equation.DSMT4" ShapeID="_x0000_i1284" DrawAspect="Content" ObjectID="_1468075984" r:id="rId460">
            <o:LockedField>false</o:LockedField>
          </o:OLEObject>
        </w:objec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285" o:spt="75" type="#_x0000_t75" style="height:17.25pt;width:28.5pt;" o:ole="t" filled="f" o:preferrelative="t" stroked="f" coordsize="21600,21600">
            <v:path/>
            <v:fill on="f" focussize="0,0"/>
            <v:stroke on="f" joinstyle="miter"/>
            <v:imagedata r:id="rId459" o:title=""/>
            <o:lock v:ext="edit" aspectratio="t"/>
            <w10:wrap type="none"/>
            <w10:anchorlock/>
          </v:shape>
          <o:OLEObject Type="Embed" ProgID="Equation.DSMT4" ShapeID="_x0000_i1285" DrawAspect="Content" ObjectID="_1468075985" r:id="rId461">
            <o:LockedField>false</o:LockedField>
          </o:OLEObject>
        </w:object>
      </w:r>
      <w:r>
        <w:rPr>
          <w:rFonts w:hint="eastAsia" w:ascii="Times New Roman" w:hAnsi="Times New Roman" w:cs="Times New Roman"/>
          <w:sz w:val="24"/>
          <w:szCs w:val="24"/>
        </w:rPr>
        <w:t>的强度</w:t>
      </w:r>
      <w:r>
        <w:rPr>
          <w:rFonts w:ascii="Times New Roman" w:hAnsi="Times New Roman" w:cs="Times New Roman"/>
          <w:sz w:val="24"/>
          <w:szCs w:val="24"/>
        </w:rPr>
        <w:t>出现了</w:t>
      </w:r>
      <w:r>
        <w:rPr>
          <w:rFonts w:hint="eastAsia" w:ascii="Times New Roman" w:hAnsi="Times New Roman" w:cs="Times New Roman"/>
          <w:sz w:val="24"/>
          <w:szCs w:val="24"/>
        </w:rPr>
        <w:t>明显的</w:t>
      </w:r>
      <w:r>
        <w:rPr>
          <w:rFonts w:ascii="Times New Roman" w:hAnsi="Times New Roman" w:cs="Times New Roman"/>
          <w:sz w:val="24"/>
          <w:szCs w:val="24"/>
        </w:rPr>
        <w:t>起伏</w:t>
      </w:r>
      <w:r>
        <w:rPr>
          <w:rFonts w:hint="eastAsia" w:ascii="Times New Roman" w:hAnsi="Times New Roman" w:cs="Times New Roman"/>
          <w:sz w:val="24"/>
          <w:szCs w:val="24"/>
        </w:rPr>
        <w:t>，但通过二者相除，抵消掉了信号强度波动的影响，获得了图3-</w:t>
      </w:r>
      <w:r>
        <w:rPr>
          <w:rFonts w:ascii="Times New Roman" w:hAnsi="Times New Roman" w:cs="Times New Roman"/>
          <w:sz w:val="24"/>
          <w:szCs w:val="24"/>
        </w:rPr>
        <w:t>14(f)</w:t>
      </w:r>
      <w:r>
        <w:rPr>
          <w:rFonts w:hint="eastAsia" w:ascii="Times New Roman" w:hAnsi="Times New Roman" w:cs="Times New Roman"/>
          <w:sz w:val="24"/>
          <w:szCs w:val="24"/>
        </w:rPr>
        <w:t>中较为平整的包裹相位，其值在-</w:t>
      </w:r>
      <w:r>
        <w:rPr>
          <w:rFonts w:ascii="Times New Roman" w:hAnsi="Times New Roman" w:cs="Times New Roman"/>
          <w:position w:val="-6"/>
          <w:sz w:val="24"/>
          <w:szCs w:val="24"/>
        </w:rPr>
        <w:object>
          <v:shape id="_x0000_i1286" o:spt="75" type="#_x0000_t75" style="height:9.75pt;width:9.75pt;" o:ole="t" filled="f" o:preferrelative="t" stroked="f" coordsize="21600,21600">
            <v:path/>
            <v:fill on="f" focussize="0,0"/>
            <v:stroke on="f" joinstyle="miter"/>
            <v:imagedata r:id="rId432" o:title=""/>
            <o:lock v:ext="edit" aspectratio="t"/>
            <w10:wrap type="none"/>
            <w10:anchorlock/>
          </v:shape>
          <o:OLEObject Type="Embed" ProgID="Equation.DSMT4" ShapeID="_x0000_i1286" DrawAspect="Content" ObjectID="_1468075986" r:id="rId462">
            <o:LockedField>false</o:LockedField>
          </o:OLEObject>
        </w:object>
      </w:r>
      <w:r>
        <w:rPr>
          <w:rFonts w:ascii="Times New Roman" w:hAnsi="Times New Roman" w:cs="Times New Roman"/>
          <w:sz w:val="24"/>
          <w:szCs w:val="24"/>
        </w:rPr>
        <w:t>/2~</w:t>
      </w:r>
      <w:r>
        <w:rPr>
          <w:rFonts w:ascii="Times New Roman" w:hAnsi="Times New Roman" w:cs="Times New Roman"/>
          <w:position w:val="-6"/>
          <w:sz w:val="24"/>
          <w:szCs w:val="24"/>
        </w:rPr>
        <w:object>
          <v:shape id="_x0000_i1287" o:spt="75" type="#_x0000_t75" style="height:9.75pt;width:9.75pt;" o:ole="t" filled="f" o:preferrelative="t" stroked="f" coordsize="21600,21600">
            <v:path/>
            <v:fill on="f" focussize="0,0"/>
            <v:stroke on="f" joinstyle="miter"/>
            <v:imagedata r:id="rId432" o:title=""/>
            <o:lock v:ext="edit" aspectratio="t"/>
            <w10:wrap type="none"/>
            <w10:anchorlock/>
          </v:shape>
          <o:OLEObject Type="Embed" ProgID="Equation.DSMT4" ShapeID="_x0000_i1287" DrawAspect="Content" ObjectID="_1468075987" r:id="rId463">
            <o:LockedField>false</o:LockedField>
          </o:OLEObject>
        </w:object>
      </w:r>
      <w:r>
        <w:rPr>
          <w:rFonts w:ascii="Times New Roman" w:hAnsi="Times New Roman" w:cs="Times New Roman"/>
          <w:sz w:val="24"/>
          <w:szCs w:val="24"/>
        </w:rPr>
        <w:t>/2</w:t>
      </w:r>
      <w:r>
        <w:rPr>
          <w:rFonts w:hint="eastAsia" w:ascii="Times New Roman" w:hAnsi="Times New Roman" w:cs="Times New Roman"/>
          <w:sz w:val="24"/>
          <w:szCs w:val="24"/>
        </w:rPr>
        <w:t>范围内。图3-</w:t>
      </w:r>
      <w:r>
        <w:rPr>
          <w:rFonts w:ascii="Times New Roman" w:hAnsi="Times New Roman" w:cs="Times New Roman"/>
          <w:sz w:val="24"/>
          <w:szCs w:val="24"/>
        </w:rPr>
        <w:t>13</w:t>
      </w:r>
      <w:r>
        <w:rPr>
          <w:rFonts w:hint="eastAsia" w:ascii="Times New Roman" w:hAnsi="Times New Roman" w:cs="Times New Roman"/>
          <w:sz w:val="24"/>
          <w:szCs w:val="24"/>
        </w:rPr>
        <w:t>(</w:t>
      </w:r>
      <w:r>
        <w:rPr>
          <w:rFonts w:ascii="Times New Roman" w:hAnsi="Times New Roman" w:cs="Times New Roman"/>
          <w:sz w:val="24"/>
          <w:szCs w:val="24"/>
        </w:rPr>
        <w:t>h)</w:t>
      </w:r>
      <w:r>
        <w:rPr>
          <w:rFonts w:hint="eastAsia" w:ascii="Times New Roman" w:hAnsi="Times New Roman" w:cs="Times New Roman"/>
          <w:sz w:val="24"/>
          <w:szCs w:val="24"/>
        </w:rPr>
        <w:t>为经过相位解包裹处理并根据相位与外腔长度间的关系得到的重构位移（蓝色曲线），橙色点划线对应扬声器的实际位移，二者基本重合，最大重构误差为4</w:t>
      </w:r>
      <w:r>
        <w:rPr>
          <w:rFonts w:ascii="Times New Roman" w:hAnsi="Times New Roman" w:cs="Times New Roman"/>
          <w:sz w:val="24"/>
          <w:szCs w:val="24"/>
        </w:rPr>
        <w:t xml:space="preserve">.7 </w:t>
      </w:r>
      <w:r>
        <w:rPr>
          <w:rFonts w:hint="eastAsia" w:ascii="Times New Roman" w:hAnsi="Times New Roman" w:cs="Times New Roman"/>
          <w:sz w:val="24"/>
          <w:szCs w:val="24"/>
        </w:rPr>
        <w:t>nm。实验结果表明，MRT-PM系统能在信号强度存在波动的情况下，准确还原出外部目标物的位移，具有良好的稳定性，同时也通过实验初次证实了该方法的可行性。</w:t>
      </w:r>
    </w:p>
    <w:p>
      <w:pPr>
        <w:keepNext/>
        <w:spacing w:line="360" w:lineRule="auto"/>
        <w:jc w:val="center"/>
        <w:rPr>
          <w:rFonts w:ascii="Times New Roman" w:hAnsi="Times New Roman" w:cs="Times New Roman"/>
        </w:rPr>
      </w:pPr>
      <w:r>
        <w:object>
          <v:shape id="_x0000_i1288" o:spt="75" type="#_x0000_t75" style="height:621.75pt;width:436.5pt;" o:ole="t" filled="f" o:preferrelative="t" stroked="f" coordsize="21600,21600">
            <v:path/>
            <v:fill on="f" focussize="0,0"/>
            <v:stroke on="f" joinstyle="miter"/>
            <v:imagedata r:id="rId465" o:title=""/>
            <o:lock v:ext="edit" aspectratio="t"/>
            <w10:wrap type="none"/>
            <w10:anchorlock/>
          </v:shape>
          <o:OLEObject Type="Embed" ProgID="Visio.Drawing.15" ShapeID="_x0000_i1288" DrawAspect="Content" ObjectID="_1468075988" r:id="rId464">
            <o:LockedField>false</o:LockedField>
          </o:OLEObject>
        </w:object>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图3 - 13 </w:t>
      </w:r>
      <w:r>
        <w:rPr>
          <w:rFonts w:hint="eastAsia" w:ascii="Times New Roman" w:hAnsi="Times New Roman" w:cs="Times New Roman" w:eastAsiaTheme="minorEastAsia"/>
          <w:b/>
          <w:sz w:val="24"/>
          <w:szCs w:val="24"/>
        </w:rPr>
        <w:t xml:space="preserve"> 位移重构的实验流程图 </w: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(a)</w:t>
      </w:r>
      <w:r>
        <w:rPr>
          <w:rFonts w:hint="eastAsia" w:ascii="Times New Roman" w:hAnsi="Times New Roman" w:cs="Times New Roman" w:eastAsiaTheme="minorEastAsia"/>
          <w:b/>
          <w:sz w:val="24"/>
          <w:szCs w:val="24"/>
        </w:rPr>
        <w:t xml:space="preserve">未加调制的SMI信号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b</w:t>
      </w:r>
      <w:r>
        <w:rPr>
          <w:rFonts w:ascii="Times New Roman" w:hAnsi="Times New Roman" w:cs="Times New Roman" w:eastAsiaTheme="minorEastAsia"/>
          <w:b/>
          <w:sz w:val="24"/>
          <w:szCs w:val="24"/>
        </w:rPr>
        <w:t>)调制后的SMI</w:t>
      </w:r>
      <w:r>
        <w:rPr>
          <w:rFonts w:hint="eastAsia" w:ascii="Times New Roman" w:hAnsi="Times New Roman" w:cs="Times New Roman" w:eastAsiaTheme="minorEastAsia"/>
          <w:b/>
          <w:sz w:val="24"/>
          <w:szCs w:val="24"/>
        </w:rPr>
        <w:t>信号</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c</w:t>
      </w:r>
      <w:r>
        <w:rPr>
          <w:rFonts w:ascii="Times New Roman" w:hAnsi="Times New Roman" w:cs="Times New Roman" w:eastAsiaTheme="minorEastAsia"/>
          <w:b/>
          <w:sz w:val="24"/>
          <w:szCs w:val="24"/>
        </w:rPr>
        <w:t>)SMI</w:t>
      </w:r>
      <w:r>
        <w:rPr>
          <w:rFonts w:hint="eastAsia" w:ascii="Times New Roman" w:hAnsi="Times New Roman" w:cs="Times New Roman" w:eastAsiaTheme="minorEastAsia"/>
          <w:b/>
          <w:sz w:val="24"/>
          <w:szCs w:val="24"/>
        </w:rPr>
        <w:t xml:space="preserve">信号频谱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d</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 xml:space="preserve">一次谐波振幅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e</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 xml:space="preserve">二次谐波振幅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f</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 xml:space="preserve">包裹相位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g</w:t>
      </w:r>
      <w:r>
        <w:rPr>
          <w:rFonts w:ascii="Times New Roman" w:hAnsi="Times New Roman" w:cs="Times New Roman" w:eastAsiaTheme="minorEastAsia"/>
          <w:b/>
          <w:sz w:val="24"/>
          <w:szCs w:val="24"/>
        </w:rPr>
        <w:t>)重构位移及原始位移</w:t>
      </w:r>
    </w:p>
    <w:p>
      <w:pPr>
        <w:spacing w:line="360" w:lineRule="auto"/>
        <w:ind w:firstLine="480" w:firstLineChars="200"/>
      </w:pPr>
      <w:r>
        <w:rPr>
          <w:rFonts w:hint="eastAsia" w:ascii="Times New Roman" w:hAnsi="Times New Roman" w:cs="Times New Roman"/>
          <w:sz w:val="24"/>
          <w:szCs w:val="24"/>
        </w:rPr>
        <w:t>接着，为了进一步说明MRT-PM方法的可行性。将扬声器的驱动电压降至0</w:t>
      </w:r>
      <w:r>
        <w:rPr>
          <w:rFonts w:ascii="Times New Roman" w:hAnsi="Times New Roman" w:cs="Times New Roman"/>
          <w:sz w:val="24"/>
          <w:szCs w:val="24"/>
        </w:rPr>
        <w:t>.4V</w:t>
      </w:r>
      <w:r>
        <w:rPr>
          <w:rFonts w:hint="eastAsia" w:ascii="Times New Roman" w:hAnsi="Times New Roman" w:cs="Times New Roman"/>
          <w:sz w:val="24"/>
          <w:szCs w:val="24"/>
        </w:rPr>
        <w:t>，相应的振动幅度也减小至1</w:t>
      </w:r>
      <w:r>
        <w:rPr>
          <w:rFonts w:ascii="Times New Roman" w:hAnsi="Times New Roman" w:cs="Times New Roman"/>
          <w:sz w:val="24"/>
          <w:szCs w:val="24"/>
        </w:rPr>
        <w:t xml:space="preserve">79 </w:t>
      </w:r>
      <w:r>
        <w:rPr>
          <w:rFonts w:hint="eastAsia" w:ascii="Times New Roman" w:hAnsi="Times New Roman" w:cs="Times New Roman"/>
          <w:sz w:val="24"/>
          <w:szCs w:val="24"/>
        </w:rPr>
        <w:t>nm，其它参数保持与图3-</w:t>
      </w:r>
      <w:r>
        <w:rPr>
          <w:rFonts w:ascii="Times New Roman" w:hAnsi="Times New Roman" w:cs="Times New Roman"/>
          <w:sz w:val="24"/>
          <w:szCs w:val="24"/>
        </w:rPr>
        <w:t>13</w:t>
      </w:r>
      <w:r>
        <w:rPr>
          <w:rFonts w:hint="eastAsia" w:ascii="Times New Roman" w:hAnsi="Times New Roman" w:cs="Times New Roman"/>
          <w:sz w:val="24"/>
          <w:szCs w:val="24"/>
        </w:rPr>
        <w:t>一致，获得的实验结果如图3-</w:t>
      </w:r>
      <w:r>
        <w:rPr>
          <w:rFonts w:ascii="Times New Roman" w:hAnsi="Times New Roman" w:cs="Times New Roman"/>
          <w:sz w:val="24"/>
          <w:szCs w:val="24"/>
        </w:rPr>
        <w:t>14</w:t>
      </w:r>
      <w:r>
        <w:rPr>
          <w:rFonts w:hint="eastAsia" w:ascii="Times New Roman" w:hAnsi="Times New Roman" w:cs="Times New Roman"/>
          <w:sz w:val="24"/>
          <w:szCs w:val="24"/>
        </w:rPr>
        <w:t>所示。图3-</w:t>
      </w:r>
      <w:r>
        <w:rPr>
          <w:rFonts w:ascii="Times New Roman" w:hAnsi="Times New Roman" w:cs="Times New Roman"/>
          <w:sz w:val="24"/>
          <w:szCs w:val="24"/>
        </w:rPr>
        <w:t>14</w:t>
      </w:r>
      <w:r>
        <w:rPr>
          <w:rFonts w:hint="eastAsia" w:ascii="Times New Roman" w:hAnsi="Times New Roman" w:cs="Times New Roman"/>
          <w:sz w:val="24"/>
          <w:szCs w:val="24"/>
        </w:rPr>
        <w:t>(</w:t>
      </w:r>
      <w:r>
        <w:rPr>
          <w:rFonts w:ascii="Times New Roman" w:hAnsi="Times New Roman" w:cs="Times New Roman"/>
          <w:sz w:val="24"/>
          <w:szCs w:val="24"/>
        </w:rPr>
        <w:t>a)</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分别为调制后的自混合信号频谱及解调后的包裹相位，将其分别与图3-</w:t>
      </w:r>
      <w:r>
        <w:rPr>
          <w:rFonts w:ascii="Times New Roman" w:hAnsi="Times New Roman" w:cs="Times New Roman"/>
          <w:sz w:val="24"/>
          <w:szCs w:val="24"/>
        </w:rPr>
        <w:t>13(c)</w:t>
      </w:r>
      <w:r>
        <w:rPr>
          <w:rFonts w:hint="eastAsia" w:ascii="Times New Roman" w:hAnsi="Times New Roman" w:cs="Times New Roman"/>
          <w:sz w:val="24"/>
          <w:szCs w:val="24"/>
        </w:rPr>
        <w:t>、(</w:t>
      </w:r>
      <w:r>
        <w:rPr>
          <w:rFonts w:ascii="Times New Roman" w:hAnsi="Times New Roman" w:cs="Times New Roman"/>
          <w:sz w:val="24"/>
          <w:szCs w:val="24"/>
        </w:rPr>
        <w:t>d)</w:t>
      </w:r>
      <w:r>
        <w:rPr>
          <w:rFonts w:hint="eastAsia" w:ascii="Times New Roman" w:hAnsi="Times New Roman" w:cs="Times New Roman"/>
          <w:sz w:val="24"/>
          <w:szCs w:val="24"/>
        </w:rPr>
        <w:t>对比发现，由于调制频率未改变，所以二者一、二次谐波的中心相同，但随着幅度的降低，谐波频谱宽度也相应的变窄，包裹相位相邻翻转点间的条纹数也明显减少，这与理论仿真结果一致。最后重构出的波形如图2-</w:t>
      </w:r>
      <w:r>
        <w:rPr>
          <w:rFonts w:ascii="Times New Roman" w:hAnsi="Times New Roman" w:cs="Times New Roman"/>
          <w:sz w:val="24"/>
          <w:szCs w:val="24"/>
        </w:rPr>
        <w:t>14</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所示，重构的位移与实际位移仍保持较高的重合度，最大重构误差为4</w:t>
      </w:r>
      <w:r>
        <w:rPr>
          <w:rFonts w:ascii="Times New Roman" w:hAnsi="Times New Roman" w:cs="Times New Roman"/>
          <w:sz w:val="24"/>
          <w:szCs w:val="24"/>
        </w:rPr>
        <w:t xml:space="preserve">.5 </w:t>
      </w:r>
      <w:r>
        <w:rPr>
          <w:rFonts w:hint="eastAsia" w:ascii="Times New Roman" w:hAnsi="Times New Roman" w:cs="Times New Roman"/>
          <w:sz w:val="24"/>
          <w:szCs w:val="24"/>
        </w:rPr>
        <w:t>nm。此实验结果证实了MRT-PM方法可用于振幅小于半波长的位移重构。</w:t>
      </w:r>
    </w:p>
    <w:p>
      <w:pPr>
        <w:keepNext/>
        <w:spacing w:line="360" w:lineRule="auto"/>
        <w:jc w:val="center"/>
        <w:rPr>
          <w:rFonts w:ascii="Times New Roman" w:hAnsi="Times New Roman" w:cs="Times New Roman"/>
        </w:rPr>
      </w:pPr>
      <w:r>
        <w:rPr>
          <w:rFonts w:hint="eastAsia" w:ascii="Times New Roman" w:hAnsi="Times New Roman" w:cs="Times New Roman"/>
        </w:rPr>
        <w:drawing>
          <wp:inline distT="0" distB="0" distL="0" distR="0">
            <wp:extent cx="5232400" cy="44761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66">
                      <a:extLst>
                        <a:ext uri="{28A0092B-C50C-407E-A947-70E740481C1C}">
                          <a14:useLocalDpi xmlns:a14="http://schemas.microsoft.com/office/drawing/2010/main" val="0"/>
                        </a:ext>
                      </a:extLst>
                    </a:blip>
                    <a:srcRect l="2177" t="4023" r="3413" b="4502"/>
                    <a:stretch>
                      <a:fillRect/>
                    </a:stretch>
                  </pic:blipFill>
                  <pic:spPr>
                    <a:xfrm>
                      <a:off x="0" y="0"/>
                      <a:ext cx="5233639" cy="4477175"/>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图3 - 14 实验</w:t>
      </w:r>
      <w:r>
        <w:rPr>
          <w:rFonts w:hint="eastAsia" w:ascii="Times New Roman" w:hAnsi="Times New Roman" w:cs="Times New Roman" w:eastAsiaTheme="minorEastAsia"/>
          <w:b/>
          <w:sz w:val="24"/>
          <w:szCs w:val="24"/>
        </w:rPr>
        <w:t>结果</w:t>
      </w:r>
      <w:r>
        <w:rPr>
          <w:rFonts w:ascii="Times New Roman" w:hAnsi="Times New Roman" w:cs="Times New Roman" w:eastAsiaTheme="minorEastAsia"/>
          <w:b/>
          <w:sz w:val="24"/>
          <w:szCs w:val="24"/>
        </w:rPr>
        <w:t>图</w:t>
      </w:r>
      <w:r>
        <w:rPr>
          <w:rFonts w:hint="eastAsia" w:ascii="Times New Roman" w:hAnsi="Times New Roman" w:cs="Times New Roman" w:eastAsiaTheme="minorEastAsia"/>
          <w:b/>
          <w:sz w:val="24"/>
          <w:szCs w:val="24"/>
        </w:rPr>
        <w:t xml:space="preserve"> </w:t>
      </w:r>
    </w:p>
    <w:p>
      <w:pPr>
        <w:pStyle w:val="3"/>
        <w:spacing w:after="156" w:afterLines="50"/>
        <w:ind w:left="36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a)调制后的SMI频谱 (b)</w:t>
      </w:r>
      <w:r>
        <w:rPr>
          <w:rFonts w:hint="eastAsia" w:ascii="Times New Roman" w:hAnsi="Times New Roman" w:cs="Times New Roman" w:eastAsiaTheme="minorEastAsia"/>
          <w:b/>
          <w:sz w:val="24"/>
          <w:szCs w:val="24"/>
        </w:rPr>
        <w:t>包裹相位</w:t>
      </w:r>
      <w:r>
        <w:rPr>
          <w:rFonts w:ascii="Times New Roman" w:hAnsi="Times New Roman" w:cs="Times New Roman" w:eastAsiaTheme="minorEastAsia"/>
          <w:b/>
          <w:sz w:val="24"/>
          <w:szCs w:val="24"/>
        </w:rPr>
        <w:t xml:space="preserve"> (c)重构位移及原始位移</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图3-</w:t>
      </w:r>
      <w:r>
        <w:rPr>
          <w:rFonts w:ascii="Times New Roman" w:hAnsi="Times New Roman" w:cs="Times New Roman"/>
          <w:sz w:val="24"/>
          <w:szCs w:val="24"/>
        </w:rPr>
        <w:t>15</w:t>
      </w:r>
      <w:r>
        <w:rPr>
          <w:rFonts w:hint="eastAsia" w:ascii="Times New Roman" w:hAnsi="Times New Roman" w:cs="Times New Roman"/>
          <w:sz w:val="24"/>
          <w:szCs w:val="24"/>
        </w:rPr>
        <w:t>为反射次数</w:t>
      </w:r>
      <w:r>
        <w:rPr>
          <w:rFonts w:hint="eastAsia" w:ascii="Times New Roman" w:hAnsi="Times New Roman" w:cs="Times New Roman"/>
          <w:i/>
          <w:sz w:val="24"/>
          <w:szCs w:val="24"/>
        </w:rPr>
        <w:t>N</w:t>
      </w:r>
      <w:r>
        <w:rPr>
          <w:rFonts w:hint="eastAsia" w:ascii="Times New Roman" w:hAnsi="Times New Roman" w:cs="Times New Roman"/>
          <w:sz w:val="24"/>
          <w:szCs w:val="24"/>
        </w:rPr>
        <w:t>为4，扬声器的驱动电压从0</w:t>
      </w:r>
      <w:r>
        <w:rPr>
          <w:rFonts w:ascii="Times New Roman" w:hAnsi="Times New Roman" w:cs="Times New Roman"/>
          <w:sz w:val="24"/>
          <w:szCs w:val="24"/>
        </w:rPr>
        <w:t>.1 V</w:t>
      </w:r>
      <w:r>
        <w:rPr>
          <w:rFonts w:hint="eastAsia" w:ascii="Times New Roman" w:hAnsi="Times New Roman" w:cs="Times New Roman"/>
          <w:sz w:val="24"/>
          <w:szCs w:val="24"/>
        </w:rPr>
        <w:t>变化到1</w:t>
      </w:r>
      <w:r>
        <w:rPr>
          <w:rFonts w:ascii="Times New Roman" w:hAnsi="Times New Roman" w:cs="Times New Roman"/>
          <w:sz w:val="24"/>
          <w:szCs w:val="24"/>
        </w:rPr>
        <w:t>.2 V</w:t>
      </w:r>
      <w:r>
        <w:rPr>
          <w:rFonts w:hint="eastAsia" w:ascii="Times New Roman" w:hAnsi="Times New Roman" w:cs="Times New Roman"/>
          <w:sz w:val="24"/>
          <w:szCs w:val="24"/>
        </w:rPr>
        <w:t>，其中0</w:t>
      </w:r>
      <w:r>
        <w:rPr>
          <w:rFonts w:ascii="Times New Roman" w:hAnsi="Times New Roman" w:cs="Times New Roman"/>
          <w:sz w:val="24"/>
          <w:szCs w:val="24"/>
        </w:rPr>
        <w:t>.2V</w:t>
      </w:r>
      <w:r>
        <w:rPr>
          <w:rFonts w:hint="eastAsia" w:ascii="Times New Roman" w:hAnsi="Times New Roman" w:cs="Times New Roman"/>
          <w:sz w:val="24"/>
          <w:szCs w:val="24"/>
        </w:rPr>
        <w:t>~</w:t>
      </w:r>
      <w:r>
        <w:rPr>
          <w:rFonts w:ascii="Times New Roman" w:hAnsi="Times New Roman" w:cs="Times New Roman"/>
          <w:sz w:val="24"/>
          <w:szCs w:val="24"/>
        </w:rPr>
        <w:t>1.2V</w:t>
      </w:r>
      <w:r>
        <w:rPr>
          <w:rFonts w:hint="eastAsia" w:ascii="Times New Roman" w:hAnsi="Times New Roman" w:cs="Times New Roman"/>
          <w:sz w:val="24"/>
          <w:szCs w:val="24"/>
        </w:rPr>
        <w:t>范围内设置的增量为0</w:t>
      </w:r>
      <w:r>
        <w:rPr>
          <w:rFonts w:ascii="Times New Roman" w:hAnsi="Times New Roman" w:cs="Times New Roman"/>
          <w:sz w:val="24"/>
          <w:szCs w:val="24"/>
        </w:rPr>
        <w:t>.2 V</w:t>
      </w:r>
      <w:r>
        <w:rPr>
          <w:rFonts w:hint="eastAsia" w:ascii="Times New Roman" w:hAnsi="Times New Roman" w:cs="Times New Roman"/>
          <w:sz w:val="24"/>
          <w:szCs w:val="24"/>
        </w:rPr>
        <w:t>，其它参数保持不变，利用提出的MRT-PM方法进行测量的结果。</w:t>
      </w:r>
      <w:r>
        <w:rPr>
          <w:rFonts w:hint="eastAsia" w:ascii="Times New Roman" w:hAnsi="Times New Roman" w:cs="Times New Roman"/>
          <w:sz w:val="24"/>
          <w:szCs w:val="24"/>
          <w:highlight w:val="yellow"/>
        </w:rPr>
        <w:t>图中蓝色圆点表示实验测量振幅值，而红色圆点表示实际振幅值</w:t>
      </w:r>
      <w:r>
        <w:rPr>
          <w:rFonts w:hint="eastAsia" w:ascii="Times New Roman" w:hAnsi="Times New Roman" w:cs="Times New Roman"/>
          <w:sz w:val="24"/>
          <w:szCs w:val="24"/>
        </w:rPr>
        <w:t>，从图中可看出，蓝色圆点与红色圆点大致重合，说明实验测量振幅与实际振幅基本一致。图中橙色方块为测量振幅与实际振幅间的绝对误差。对于扬声器的驱动电压为0</w:t>
      </w:r>
      <w:r>
        <w:rPr>
          <w:rFonts w:ascii="Times New Roman" w:hAnsi="Times New Roman" w:cs="Times New Roman"/>
          <w:sz w:val="24"/>
          <w:szCs w:val="24"/>
        </w:rPr>
        <w:t xml:space="preserve">.1 </w:t>
      </w:r>
      <w:r>
        <w:rPr>
          <w:rFonts w:hint="eastAsia" w:ascii="Times New Roman" w:hAnsi="Times New Roman" w:cs="Times New Roman"/>
          <w:sz w:val="24"/>
          <w:szCs w:val="24"/>
        </w:rPr>
        <w:t>V~</w:t>
      </w:r>
      <w:r>
        <w:rPr>
          <w:rFonts w:ascii="Times New Roman" w:hAnsi="Times New Roman" w:cs="Times New Roman"/>
          <w:sz w:val="24"/>
          <w:szCs w:val="24"/>
        </w:rPr>
        <w:t xml:space="preserve">1.2 </w:t>
      </w:r>
      <w:r>
        <w:rPr>
          <w:rFonts w:hint="eastAsia" w:ascii="Times New Roman" w:hAnsi="Times New Roman" w:cs="Times New Roman"/>
          <w:sz w:val="24"/>
          <w:szCs w:val="24"/>
        </w:rPr>
        <w:t>V范围内，绝对误差均小于5</w:t>
      </w:r>
      <w:r>
        <w:rPr>
          <w:rFonts w:ascii="Times New Roman" w:hAnsi="Times New Roman" w:cs="Times New Roman"/>
          <w:sz w:val="24"/>
          <w:szCs w:val="24"/>
        </w:rPr>
        <w:t xml:space="preserve"> </w:t>
      </w:r>
      <w:r>
        <w:rPr>
          <w:rFonts w:hint="eastAsia" w:ascii="Times New Roman" w:hAnsi="Times New Roman" w:cs="Times New Roman"/>
          <w:sz w:val="24"/>
          <w:szCs w:val="24"/>
        </w:rPr>
        <w:t>nm。具体地，当驱动电压为0</w:t>
      </w:r>
      <w:r>
        <w:rPr>
          <w:rFonts w:ascii="Times New Roman" w:hAnsi="Times New Roman" w:cs="Times New Roman"/>
          <w:sz w:val="24"/>
          <w:szCs w:val="24"/>
        </w:rPr>
        <w:t xml:space="preserve">.1 </w:t>
      </w:r>
      <w:r>
        <w:rPr>
          <w:rFonts w:hint="eastAsia" w:ascii="Times New Roman" w:hAnsi="Times New Roman" w:cs="Times New Roman"/>
          <w:sz w:val="24"/>
          <w:szCs w:val="24"/>
        </w:rPr>
        <w:t>V，对应的振幅为4</w:t>
      </w:r>
      <w:r>
        <w:rPr>
          <w:rFonts w:ascii="Times New Roman" w:hAnsi="Times New Roman" w:cs="Times New Roman"/>
          <w:sz w:val="24"/>
          <w:szCs w:val="24"/>
        </w:rPr>
        <w:t>4.2 nm</w:t>
      </w:r>
      <w:r>
        <w:rPr>
          <w:rFonts w:hint="eastAsia" w:ascii="Times New Roman" w:hAnsi="Times New Roman" w:cs="Times New Roman"/>
          <w:sz w:val="24"/>
          <w:szCs w:val="24"/>
        </w:rPr>
        <w:t>时，绝对误差为4</w:t>
      </w:r>
      <w:r>
        <w:rPr>
          <w:rFonts w:ascii="Times New Roman" w:hAnsi="Times New Roman" w:cs="Times New Roman"/>
          <w:sz w:val="24"/>
          <w:szCs w:val="24"/>
        </w:rPr>
        <w:t xml:space="preserve">.3 </w:t>
      </w:r>
      <w:r>
        <w:rPr>
          <w:rFonts w:hint="eastAsia" w:ascii="Times New Roman" w:hAnsi="Times New Roman" w:cs="Times New Roman"/>
          <w:sz w:val="24"/>
          <w:szCs w:val="24"/>
        </w:rPr>
        <w:t>nm；当驱动电压为1</w:t>
      </w:r>
      <w:r>
        <w:rPr>
          <w:rFonts w:ascii="Times New Roman" w:hAnsi="Times New Roman" w:cs="Times New Roman"/>
          <w:sz w:val="24"/>
          <w:szCs w:val="24"/>
        </w:rPr>
        <w:t xml:space="preserve">.2 </w:t>
      </w:r>
      <w:r>
        <w:rPr>
          <w:rFonts w:hint="eastAsia" w:ascii="Times New Roman" w:hAnsi="Times New Roman" w:cs="Times New Roman"/>
          <w:sz w:val="24"/>
          <w:szCs w:val="24"/>
        </w:rPr>
        <w:t>V，对应的振幅为5</w:t>
      </w:r>
      <w:r>
        <w:rPr>
          <w:rFonts w:ascii="Times New Roman" w:hAnsi="Times New Roman" w:cs="Times New Roman"/>
          <w:sz w:val="24"/>
          <w:szCs w:val="24"/>
        </w:rPr>
        <w:t>35</w:t>
      </w:r>
      <w:r>
        <w:rPr>
          <w:rFonts w:hint="eastAsia" w:ascii="Times New Roman" w:hAnsi="Times New Roman" w:cs="Times New Roman"/>
          <w:sz w:val="24"/>
          <w:szCs w:val="24"/>
        </w:rPr>
        <w:t>nm时，绝对误差为4</w:t>
      </w:r>
      <w:r>
        <w:rPr>
          <w:rFonts w:ascii="Times New Roman" w:hAnsi="Times New Roman" w:cs="Times New Roman"/>
          <w:sz w:val="24"/>
          <w:szCs w:val="24"/>
        </w:rPr>
        <w:t xml:space="preserve">.5 </w:t>
      </w:r>
      <w:r>
        <w:rPr>
          <w:rFonts w:hint="eastAsia" w:ascii="Times New Roman" w:hAnsi="Times New Roman" w:cs="Times New Roman"/>
          <w:sz w:val="24"/>
          <w:szCs w:val="24"/>
        </w:rPr>
        <w:t>nm。这些结果均表明该方法可实现纳米级微振动测量，具有较高的测量精度。</w:t>
      </w:r>
    </w:p>
    <w:p>
      <w:pPr>
        <w:jc w:val="center"/>
      </w:pPr>
      <w:r>
        <w:object>
          <v:shape id="_x0000_i1289" o:spt="75" type="#_x0000_t75" style="height:223.5pt;width:281.25pt;" o:ole="t" filled="f" o:preferrelative="t" stroked="f" coordsize="21600,21600">
            <v:path/>
            <v:fill on="f" focussize="0,0"/>
            <v:stroke on="f" joinstyle="miter"/>
            <v:imagedata r:id="rId468" cropleft="4613f" croptop="3860f" cropright="3193f" cropbottom="2310f" o:title=""/>
            <o:lock v:ext="edit" aspectratio="t"/>
            <w10:wrap type="none"/>
            <w10:anchorlock/>
          </v:shape>
          <o:OLEObject Type="Embed" ProgID="Origin50.Graph" ShapeID="_x0000_i1289" DrawAspect="Content" ObjectID="_1468075989" r:id="rId467">
            <o:LockedField>false</o:LockedField>
          </o:OLEObject>
        </w:object>
      </w:r>
    </w:p>
    <w:p>
      <w:pPr>
        <w:pStyle w:val="46"/>
        <w:spacing w:after="156" w:afterLines="50"/>
        <w:jc w:val="center"/>
      </w:pPr>
      <w:r>
        <w:rPr>
          <w:rFonts w:ascii="Times New Roman" w:hAnsi="Times New Roman" w:cs="Times New Roman"/>
        </w:rPr>
        <w:t xml:space="preserve">图3 - 15 </w:t>
      </w:r>
      <w:r>
        <w:rPr>
          <w:rFonts w:hint="eastAsia"/>
        </w:rPr>
        <w:t>不同振幅下的实验测量结果</w:t>
      </w:r>
    </w:p>
    <w:p>
      <w:pPr>
        <w:pStyle w:val="46"/>
        <w:spacing w:line="360" w:lineRule="auto"/>
        <w:ind w:firstLine="480" w:firstLineChars="200"/>
        <w:rPr>
          <w:rFonts w:ascii="Times New Roman" w:hAnsi="Times New Roman" w:cs="Times New Roman"/>
          <w:b w:val="0"/>
          <w:szCs w:val="24"/>
        </w:rPr>
      </w:pPr>
      <w:r>
        <w:rPr>
          <w:rFonts w:hint="eastAsia" w:ascii="Times New Roman" w:hAnsi="Times New Roman" w:cs="Times New Roman"/>
          <w:b w:val="0"/>
          <w:szCs w:val="24"/>
        </w:rPr>
        <w:t>为了验证不同反射次数</w:t>
      </w:r>
      <w:r>
        <w:rPr>
          <w:rFonts w:hint="eastAsia" w:ascii="Times New Roman" w:hAnsi="Times New Roman" w:cs="Times New Roman"/>
          <w:b w:val="0"/>
          <w:i/>
          <w:szCs w:val="24"/>
        </w:rPr>
        <w:t>N</w:t>
      </w:r>
      <w:r>
        <w:rPr>
          <w:rFonts w:hint="eastAsia" w:ascii="Times New Roman" w:hAnsi="Times New Roman" w:cs="Times New Roman"/>
          <w:b w:val="0"/>
          <w:szCs w:val="24"/>
        </w:rPr>
        <w:t>对MRT-PM方法位移重构误差的影响，进行了不同反射次数的实验对比。首先，设置扬声器的驱动电压为0</w:t>
      </w:r>
      <w:r>
        <w:rPr>
          <w:rFonts w:ascii="Times New Roman" w:hAnsi="Times New Roman" w:cs="Times New Roman"/>
          <w:b w:val="0"/>
          <w:szCs w:val="24"/>
        </w:rPr>
        <w:t xml:space="preserve">.2 </w:t>
      </w:r>
      <w:r>
        <w:rPr>
          <w:rFonts w:hint="eastAsia" w:ascii="Times New Roman" w:hAnsi="Times New Roman" w:cs="Times New Roman"/>
          <w:b w:val="0"/>
          <w:szCs w:val="24"/>
        </w:rPr>
        <w:t>V，通过调节系统外部反射镜使激光反射次数</w:t>
      </w:r>
      <w:r>
        <w:rPr>
          <w:rFonts w:hint="eastAsia" w:ascii="Times New Roman" w:hAnsi="Times New Roman" w:cs="Times New Roman"/>
          <w:b w:val="0"/>
          <w:i/>
          <w:szCs w:val="24"/>
        </w:rPr>
        <w:t>N</w:t>
      </w:r>
      <w:r>
        <w:rPr>
          <w:rFonts w:hint="eastAsia" w:ascii="Times New Roman" w:hAnsi="Times New Roman" w:cs="Times New Roman"/>
          <w:b w:val="0"/>
          <w:szCs w:val="24"/>
        </w:rPr>
        <w:t>分别为4、8，其它参数与图3-</w:t>
      </w:r>
      <w:r>
        <w:rPr>
          <w:rFonts w:ascii="Times New Roman" w:hAnsi="Times New Roman" w:cs="Times New Roman"/>
          <w:b w:val="0"/>
          <w:szCs w:val="24"/>
        </w:rPr>
        <w:t>13</w:t>
      </w:r>
      <w:r>
        <w:rPr>
          <w:rFonts w:hint="eastAsia" w:ascii="Times New Roman" w:hAnsi="Times New Roman" w:cs="Times New Roman"/>
          <w:b w:val="0"/>
          <w:szCs w:val="24"/>
        </w:rPr>
        <w:t>一致，具体的实验结果如图3-</w:t>
      </w:r>
      <w:r>
        <w:rPr>
          <w:rFonts w:ascii="Times New Roman" w:hAnsi="Times New Roman" w:cs="Times New Roman"/>
          <w:b w:val="0"/>
          <w:szCs w:val="24"/>
        </w:rPr>
        <w:t>16</w:t>
      </w:r>
      <w:r>
        <w:rPr>
          <w:rFonts w:hint="eastAsia" w:ascii="Times New Roman" w:hAnsi="Times New Roman" w:cs="Times New Roman"/>
          <w:b w:val="0"/>
          <w:szCs w:val="24"/>
        </w:rPr>
        <w:t>所示。图3-</w:t>
      </w:r>
      <w:r>
        <w:rPr>
          <w:rFonts w:ascii="Times New Roman" w:hAnsi="Times New Roman" w:cs="Times New Roman"/>
          <w:b w:val="0"/>
          <w:szCs w:val="24"/>
        </w:rPr>
        <w:t>16(a)</w:t>
      </w:r>
      <w:r>
        <w:rPr>
          <w:rFonts w:hint="eastAsia" w:ascii="Times New Roman" w:hAnsi="Times New Roman" w:cs="Times New Roman"/>
          <w:b w:val="0"/>
          <w:szCs w:val="24"/>
        </w:rPr>
        <w:t>、(</w:t>
      </w:r>
      <w:r>
        <w:rPr>
          <w:rFonts w:ascii="Times New Roman" w:hAnsi="Times New Roman" w:cs="Times New Roman"/>
          <w:b w:val="0"/>
          <w:szCs w:val="24"/>
        </w:rPr>
        <w:t>b)</w:t>
      </w:r>
      <w:r>
        <w:rPr>
          <w:rFonts w:hint="eastAsia" w:ascii="Times New Roman" w:hAnsi="Times New Roman" w:cs="Times New Roman"/>
          <w:b w:val="0"/>
          <w:szCs w:val="24"/>
        </w:rPr>
        <w:t>分别为</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4</w:t>
      </w:r>
      <w:r>
        <w:rPr>
          <w:rFonts w:hint="eastAsia" w:ascii="Times New Roman" w:hAnsi="Times New Roman" w:cs="Times New Roman"/>
          <w:b w:val="0"/>
          <w:szCs w:val="24"/>
        </w:rPr>
        <w:t>、</w:t>
      </w:r>
      <w:r>
        <w:rPr>
          <w:rFonts w:hint="eastAsia" w:ascii="Times New Roman" w:hAnsi="Times New Roman" w:cs="Times New Roman"/>
          <w:b w:val="0"/>
          <w:i/>
          <w:szCs w:val="24"/>
        </w:rPr>
        <w:t>N</w:t>
      </w:r>
      <w:r>
        <w:rPr>
          <w:rFonts w:hint="eastAsia" w:ascii="Times New Roman" w:hAnsi="Times New Roman" w:cs="Times New Roman"/>
          <w:b w:val="0"/>
          <w:szCs w:val="24"/>
        </w:rPr>
        <w:t>=8的频谱，</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4</w:t>
      </w:r>
      <w:r>
        <w:rPr>
          <w:rFonts w:hint="eastAsia" w:ascii="Times New Roman" w:hAnsi="Times New Roman" w:cs="Times New Roman"/>
          <w:b w:val="0"/>
          <w:szCs w:val="24"/>
        </w:rPr>
        <w:t>的谐波频谱宽度约为6</w:t>
      </w:r>
      <w:r>
        <w:rPr>
          <w:rFonts w:ascii="Times New Roman" w:hAnsi="Times New Roman" w:cs="Times New Roman"/>
          <w:b w:val="0"/>
          <w:szCs w:val="24"/>
        </w:rPr>
        <w:t xml:space="preserve"> </w:t>
      </w:r>
      <w:r>
        <w:rPr>
          <w:rFonts w:hint="eastAsia" w:ascii="Times New Roman" w:hAnsi="Times New Roman" w:cs="Times New Roman"/>
          <w:b w:val="0"/>
          <w:szCs w:val="24"/>
        </w:rPr>
        <w:t>kHz，而</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8</w:t>
      </w:r>
      <w:r>
        <w:rPr>
          <w:rFonts w:hint="eastAsia" w:ascii="Times New Roman" w:hAnsi="Times New Roman" w:cs="Times New Roman"/>
          <w:b w:val="0"/>
          <w:szCs w:val="24"/>
        </w:rPr>
        <w:t>的谐波频谱宽度明显加宽，约为</w:t>
      </w:r>
      <w:r>
        <w:rPr>
          <w:rFonts w:ascii="Times New Roman" w:hAnsi="Times New Roman" w:cs="Times New Roman"/>
          <w:b w:val="0"/>
          <w:szCs w:val="24"/>
        </w:rPr>
        <w:t>12</w:t>
      </w:r>
      <w:r>
        <w:rPr>
          <w:rFonts w:hint="eastAsia" w:ascii="Times New Roman" w:hAnsi="Times New Roman" w:cs="Times New Roman"/>
          <w:b w:val="0"/>
          <w:szCs w:val="24"/>
        </w:rPr>
        <w:t>kHz，二者存在2倍的关系。在实验过程中，调制的SMI信号中会存在许多的环境噪声，并且随着反射次数的增大，噪声更为显著，如</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8</w:t>
      </w:r>
      <w:r>
        <w:rPr>
          <w:rFonts w:hint="eastAsia" w:ascii="Times New Roman" w:hAnsi="Times New Roman" w:cs="Times New Roman"/>
          <w:b w:val="0"/>
          <w:szCs w:val="24"/>
        </w:rPr>
        <w:t>的频谱中一、二次谐波附近存在很多的高频噪声，此时通过选取合适范围的窗将一二次谐波提取出来，从而达到将高频噪声滤除的效果，因此该方法具有较好的抗噪性能。图3-</w:t>
      </w:r>
      <w:r>
        <w:rPr>
          <w:rFonts w:ascii="Times New Roman" w:hAnsi="Times New Roman" w:cs="Times New Roman"/>
          <w:b w:val="0"/>
          <w:szCs w:val="24"/>
        </w:rPr>
        <w:t>16(c)</w:t>
      </w:r>
      <w:r>
        <w:rPr>
          <w:rFonts w:hint="eastAsia" w:ascii="Times New Roman" w:hAnsi="Times New Roman" w:cs="Times New Roman"/>
          <w:b w:val="0"/>
          <w:szCs w:val="24"/>
        </w:rPr>
        <w:t>、</w:t>
      </w:r>
      <w:r>
        <w:rPr>
          <w:rFonts w:ascii="Times New Roman" w:hAnsi="Times New Roman" w:cs="Times New Roman"/>
          <w:b w:val="0"/>
          <w:szCs w:val="24"/>
        </w:rPr>
        <w:t>(d)</w:t>
      </w:r>
      <w:r>
        <w:rPr>
          <w:rFonts w:hint="eastAsia" w:ascii="Times New Roman" w:hAnsi="Times New Roman" w:cs="Times New Roman"/>
          <w:b w:val="0"/>
          <w:szCs w:val="24"/>
        </w:rPr>
        <w:t>分别为</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4</w:t>
      </w:r>
      <w:r>
        <w:rPr>
          <w:rFonts w:hint="eastAsia" w:ascii="Times New Roman" w:hAnsi="Times New Roman" w:cs="Times New Roman"/>
          <w:b w:val="0"/>
          <w:szCs w:val="24"/>
        </w:rPr>
        <w:t>、</w:t>
      </w:r>
      <w:r>
        <w:rPr>
          <w:rFonts w:hint="eastAsia" w:ascii="Times New Roman" w:hAnsi="Times New Roman" w:cs="Times New Roman"/>
          <w:b w:val="0"/>
          <w:i/>
          <w:szCs w:val="24"/>
        </w:rPr>
        <w:t>N</w:t>
      </w:r>
      <w:r>
        <w:rPr>
          <w:rFonts w:hint="eastAsia" w:ascii="Times New Roman" w:hAnsi="Times New Roman" w:cs="Times New Roman"/>
          <w:b w:val="0"/>
          <w:szCs w:val="24"/>
        </w:rPr>
        <w:t>=8的包裹相位，对比发现，在目标物振动的一个周期内，随着反射次数的增加，包裹相位条纹数也得到相应的倍增。通过相位解包裹处理后分别得到了图3-</w:t>
      </w:r>
      <w:r>
        <w:rPr>
          <w:rFonts w:ascii="Times New Roman" w:hAnsi="Times New Roman" w:cs="Times New Roman"/>
          <w:b w:val="0"/>
          <w:szCs w:val="24"/>
        </w:rPr>
        <w:t>16</w:t>
      </w:r>
      <w:bookmarkStart w:id="194" w:name="OLE_LINK2"/>
      <w:r>
        <w:rPr>
          <w:rFonts w:hint="eastAsia" w:ascii="Times New Roman" w:hAnsi="Times New Roman" w:cs="Times New Roman"/>
          <w:b w:val="0"/>
          <w:szCs w:val="24"/>
        </w:rPr>
        <w:t>(</w:t>
      </w:r>
      <w:r>
        <w:rPr>
          <w:rFonts w:ascii="Times New Roman" w:hAnsi="Times New Roman" w:cs="Times New Roman"/>
          <w:b w:val="0"/>
          <w:szCs w:val="24"/>
        </w:rPr>
        <w:t>e</w:t>
      </w:r>
      <w:r>
        <w:rPr>
          <w:rFonts w:hint="eastAsia" w:ascii="Times New Roman" w:hAnsi="Times New Roman" w:cs="Times New Roman"/>
          <w:b w:val="0"/>
          <w:szCs w:val="24"/>
        </w:rPr>
        <w:t>)、</w:t>
      </w:r>
      <w:r>
        <w:rPr>
          <w:rFonts w:ascii="Times New Roman" w:hAnsi="Times New Roman" w:cs="Times New Roman"/>
          <w:b w:val="0"/>
          <w:szCs w:val="24"/>
        </w:rPr>
        <w:t>(f)</w:t>
      </w:r>
      <w:bookmarkEnd w:id="194"/>
      <w:r>
        <w:rPr>
          <w:rFonts w:hint="eastAsia" w:ascii="Times New Roman" w:hAnsi="Times New Roman" w:cs="Times New Roman"/>
          <w:b w:val="0"/>
          <w:szCs w:val="24"/>
        </w:rPr>
        <w:t>所示的重构位移。</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4</w:t>
      </w:r>
      <w:r>
        <w:rPr>
          <w:rFonts w:hint="eastAsia" w:ascii="Times New Roman" w:hAnsi="Times New Roman" w:cs="Times New Roman"/>
          <w:b w:val="0"/>
          <w:szCs w:val="24"/>
        </w:rPr>
        <w:t>、</w:t>
      </w:r>
      <w:r>
        <w:rPr>
          <w:rFonts w:hint="eastAsia" w:ascii="Times New Roman" w:hAnsi="Times New Roman" w:cs="Times New Roman"/>
          <w:b w:val="0"/>
          <w:i/>
          <w:szCs w:val="24"/>
        </w:rPr>
        <w:t>N</w:t>
      </w:r>
      <w:r>
        <w:rPr>
          <w:rFonts w:hint="eastAsia" w:ascii="Times New Roman" w:hAnsi="Times New Roman" w:cs="Times New Roman"/>
          <w:b w:val="0"/>
          <w:szCs w:val="24"/>
        </w:rPr>
        <w:t>=8的重构位移均与实际位移具有较好的重合度。为了更为直观的对比</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4</w:t>
      </w:r>
      <w:r>
        <w:rPr>
          <w:rFonts w:hint="eastAsia" w:ascii="Times New Roman" w:hAnsi="Times New Roman" w:cs="Times New Roman"/>
          <w:b w:val="0"/>
          <w:szCs w:val="24"/>
        </w:rPr>
        <w:t>与</w:t>
      </w:r>
      <w:r>
        <w:rPr>
          <w:rFonts w:hint="eastAsia" w:ascii="Times New Roman" w:hAnsi="Times New Roman" w:cs="Times New Roman"/>
          <w:b w:val="0"/>
          <w:i/>
          <w:szCs w:val="24"/>
        </w:rPr>
        <w:t>N</w:t>
      </w:r>
      <w:r>
        <w:rPr>
          <w:rFonts w:hint="eastAsia" w:ascii="Times New Roman" w:hAnsi="Times New Roman" w:cs="Times New Roman"/>
          <w:b w:val="0"/>
          <w:szCs w:val="24"/>
        </w:rPr>
        <w:t>=8的重构精度，分别将图3-</w:t>
      </w:r>
      <w:r>
        <w:rPr>
          <w:rFonts w:ascii="Times New Roman" w:hAnsi="Times New Roman" w:cs="Times New Roman"/>
          <w:b w:val="0"/>
          <w:szCs w:val="24"/>
        </w:rPr>
        <w:t>16</w:t>
      </w:r>
      <w:r>
        <w:rPr>
          <w:rFonts w:hint="eastAsia" w:ascii="Times New Roman" w:hAnsi="Times New Roman" w:cs="Times New Roman"/>
          <w:b w:val="0"/>
          <w:szCs w:val="24"/>
        </w:rPr>
        <w:t>(</w:t>
      </w:r>
      <w:r>
        <w:rPr>
          <w:rFonts w:ascii="Times New Roman" w:hAnsi="Times New Roman" w:cs="Times New Roman"/>
          <w:b w:val="0"/>
          <w:szCs w:val="24"/>
        </w:rPr>
        <w:t>e</w:t>
      </w:r>
      <w:r>
        <w:rPr>
          <w:rFonts w:hint="eastAsia" w:ascii="Times New Roman" w:hAnsi="Times New Roman" w:cs="Times New Roman"/>
          <w:b w:val="0"/>
          <w:szCs w:val="24"/>
        </w:rPr>
        <w:t>)</w:t>
      </w:r>
      <w:r>
        <w:rPr>
          <w:rFonts w:ascii="Times New Roman" w:hAnsi="Times New Roman" w:cs="Times New Roman"/>
          <w:b w:val="0"/>
          <w:szCs w:val="24"/>
        </w:rPr>
        <w:t>(f)</w:t>
      </w:r>
      <w:r>
        <w:rPr>
          <w:rFonts w:hint="eastAsia" w:ascii="Times New Roman" w:hAnsi="Times New Roman" w:cs="Times New Roman"/>
          <w:b w:val="0"/>
          <w:szCs w:val="24"/>
        </w:rPr>
        <w:t>中的两条曲线（重构位移与实际位移）作差，获得了图3-</w:t>
      </w:r>
      <w:r>
        <w:rPr>
          <w:rFonts w:ascii="Times New Roman" w:hAnsi="Times New Roman" w:cs="Times New Roman"/>
          <w:b w:val="0"/>
          <w:szCs w:val="24"/>
        </w:rPr>
        <w:t>16(g)(h)</w:t>
      </w:r>
      <w:r>
        <w:rPr>
          <w:rFonts w:hint="eastAsia" w:ascii="Times New Roman" w:hAnsi="Times New Roman" w:cs="Times New Roman"/>
          <w:b w:val="0"/>
          <w:szCs w:val="24"/>
        </w:rPr>
        <w:t>所示的绝对误差。</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4</w:t>
      </w:r>
      <w:r>
        <w:rPr>
          <w:rFonts w:hint="eastAsia" w:ascii="Times New Roman" w:hAnsi="Times New Roman" w:cs="Times New Roman"/>
          <w:b w:val="0"/>
          <w:szCs w:val="24"/>
        </w:rPr>
        <w:t>的误差在5</w:t>
      </w:r>
      <w:r>
        <w:rPr>
          <w:rFonts w:ascii="Times New Roman" w:hAnsi="Times New Roman" w:cs="Times New Roman"/>
          <w:b w:val="0"/>
          <w:szCs w:val="24"/>
        </w:rPr>
        <w:t xml:space="preserve"> </w:t>
      </w:r>
      <w:r>
        <w:rPr>
          <w:rFonts w:hint="eastAsia" w:ascii="Times New Roman" w:hAnsi="Times New Roman" w:cs="Times New Roman"/>
          <w:b w:val="0"/>
          <w:szCs w:val="24"/>
        </w:rPr>
        <w:t>nm以内，最大重构误差为4</w:t>
      </w:r>
      <w:r>
        <w:rPr>
          <w:rFonts w:ascii="Times New Roman" w:hAnsi="Times New Roman" w:cs="Times New Roman"/>
          <w:b w:val="0"/>
          <w:szCs w:val="24"/>
        </w:rPr>
        <w:t xml:space="preserve">.8 </w:t>
      </w:r>
      <w:r>
        <w:rPr>
          <w:rFonts w:hint="eastAsia" w:ascii="Times New Roman" w:hAnsi="Times New Roman" w:cs="Times New Roman"/>
          <w:b w:val="0"/>
          <w:szCs w:val="24"/>
        </w:rPr>
        <w:t>nm，而</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8</w:t>
      </w:r>
      <w:r>
        <w:rPr>
          <w:rFonts w:hint="eastAsia" w:ascii="Times New Roman" w:hAnsi="Times New Roman" w:cs="Times New Roman"/>
          <w:b w:val="0"/>
          <w:szCs w:val="24"/>
        </w:rPr>
        <w:t>的误差在2</w:t>
      </w:r>
      <w:r>
        <w:rPr>
          <w:rFonts w:ascii="Times New Roman" w:hAnsi="Times New Roman" w:cs="Times New Roman"/>
          <w:b w:val="0"/>
          <w:szCs w:val="24"/>
        </w:rPr>
        <w:t>.</w:t>
      </w:r>
      <w:r>
        <w:rPr>
          <w:rFonts w:hint="eastAsia" w:ascii="Times New Roman" w:hAnsi="Times New Roman" w:cs="Times New Roman"/>
          <w:b w:val="0"/>
          <w:szCs w:val="24"/>
        </w:rPr>
        <w:t>5nm以内，最大重构误差为</w:t>
      </w:r>
      <w:r>
        <w:rPr>
          <w:rFonts w:ascii="Times New Roman" w:hAnsi="Times New Roman" w:cs="Times New Roman"/>
          <w:b w:val="0"/>
          <w:szCs w:val="24"/>
        </w:rPr>
        <w:t xml:space="preserve">2.2 </w:t>
      </w:r>
      <w:r>
        <w:rPr>
          <w:rFonts w:hint="eastAsia" w:ascii="Times New Roman" w:hAnsi="Times New Roman" w:cs="Times New Roman"/>
          <w:b w:val="0"/>
          <w:szCs w:val="24"/>
        </w:rPr>
        <w:t>nm，约为</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4</w:t>
      </w:r>
      <w:r>
        <w:rPr>
          <w:rFonts w:hint="eastAsia" w:ascii="Times New Roman" w:hAnsi="Times New Roman" w:cs="Times New Roman"/>
          <w:b w:val="0"/>
          <w:szCs w:val="24"/>
        </w:rPr>
        <w:t>的一半。以上实验结果与理论仿真结果一致。</w:t>
      </w:r>
    </w:p>
    <w:p>
      <w:pPr>
        <w:keepNext/>
        <w:jc w:val="center"/>
        <w:rPr>
          <w:rFonts w:ascii="Times New Roman" w:hAnsi="Times New Roman" w:cs="Times New Roman"/>
        </w:rPr>
      </w:pPr>
      <w:r>
        <w:rPr>
          <w:rFonts w:hint="eastAsia" w:ascii="Times New Roman" w:hAnsi="Times New Roman" w:cs="Times New Roman"/>
        </w:rPr>
        <w:drawing>
          <wp:inline distT="0" distB="0" distL="0" distR="0">
            <wp:extent cx="4956810" cy="4565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69">
                      <a:extLst>
                        <a:ext uri="{28A0092B-C50C-407E-A947-70E740481C1C}">
                          <a14:useLocalDpi xmlns:a14="http://schemas.microsoft.com/office/drawing/2010/main" val="0"/>
                        </a:ext>
                      </a:extLst>
                    </a:blip>
                    <a:srcRect l="4468" t="3292" r="6089" b="6531"/>
                    <a:stretch>
                      <a:fillRect/>
                    </a:stretch>
                  </pic:blipFill>
                  <pic:spPr>
                    <a:xfrm>
                      <a:off x="0" y="0"/>
                      <a:ext cx="4958316" cy="4567218"/>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图3 - 16 实验</w:t>
      </w:r>
      <w:r>
        <w:rPr>
          <w:rFonts w:hint="eastAsia" w:ascii="Times New Roman" w:hAnsi="Times New Roman" w:cs="Times New Roman" w:eastAsiaTheme="minorEastAsia"/>
          <w:b/>
          <w:sz w:val="24"/>
          <w:szCs w:val="24"/>
        </w:rPr>
        <w:t>结果</w:t>
      </w:r>
      <w:r>
        <w:rPr>
          <w:rFonts w:ascii="Times New Roman" w:hAnsi="Times New Roman" w:cs="Times New Roman" w:eastAsiaTheme="minorEastAsia"/>
          <w:b/>
          <w:sz w:val="24"/>
          <w:szCs w:val="24"/>
        </w:rPr>
        <w:t>图</w:t>
      </w:r>
      <w:r>
        <w:rPr>
          <w:rFonts w:hint="eastAsia" w:ascii="Times New Roman" w:hAnsi="Times New Roman" w:cs="Times New Roman" w:eastAsiaTheme="minorEastAsia"/>
          <w:b/>
          <w:sz w:val="24"/>
          <w:szCs w:val="24"/>
        </w:rPr>
        <w:t xml:space="preserve"> </w:t>
      </w:r>
      <w:r>
        <w:rPr>
          <w:rFonts w:ascii="Times New Roman" w:hAnsi="Times New Roman" w:cs="Times New Roman" w:eastAsiaTheme="minorEastAsia"/>
          <w:b/>
          <w:sz w:val="24"/>
          <w:szCs w:val="24"/>
        </w:rPr>
        <w:t>0.2</w:t>
      </w:r>
      <w:r>
        <w:rPr>
          <w:rFonts w:hint="eastAsia" w:ascii="Times New Roman" w:hAnsi="Times New Roman" w:cs="Times New Roman" w:eastAsiaTheme="minorEastAsia"/>
          <w:b/>
          <w:sz w:val="24"/>
          <w:szCs w:val="24"/>
        </w:rPr>
        <w:t>V</w:t>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(a)</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4的SMI频谱 (b)</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8的SMI频谱</w:t>
      </w:r>
      <w:r>
        <w:rPr>
          <w:rFonts w:hint="eastAsia" w:ascii="Times New Roman" w:hAnsi="Times New Roman" w:cs="Times New Roman" w:eastAsiaTheme="minorEastAsia"/>
          <w:b/>
          <w:sz w:val="24"/>
          <w:szCs w:val="24"/>
        </w:rPr>
        <w:t xml:space="preserve"> </w:t>
      </w:r>
      <w:r>
        <w:rPr>
          <w:rFonts w:ascii="Times New Roman" w:hAnsi="Times New Roman" w:cs="Times New Roman" w:eastAsiaTheme="minorEastAsia"/>
          <w:b/>
          <w:sz w:val="24"/>
          <w:szCs w:val="24"/>
        </w:rPr>
        <w:t>(c)</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4的</w:t>
      </w:r>
      <w:r>
        <w:rPr>
          <w:rFonts w:hint="eastAsia" w:ascii="Times New Roman" w:hAnsi="Times New Roman" w:cs="Times New Roman" w:eastAsiaTheme="minorEastAsia"/>
          <w:b/>
          <w:sz w:val="24"/>
          <w:szCs w:val="24"/>
        </w:rPr>
        <w:t>包裹相位</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d</w:t>
      </w:r>
      <w:r>
        <w:rPr>
          <w:rFonts w:ascii="Times New Roman" w:hAnsi="Times New Roman" w:cs="Times New Roman" w:eastAsiaTheme="minorEastAsia"/>
          <w:b/>
          <w:sz w:val="24"/>
          <w:szCs w:val="24"/>
        </w:rPr>
        <w:t>)</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8的</w:t>
      </w:r>
      <w:r>
        <w:rPr>
          <w:rFonts w:hint="eastAsia" w:ascii="Times New Roman" w:hAnsi="Times New Roman" w:cs="Times New Roman" w:eastAsiaTheme="minorEastAsia"/>
          <w:b/>
          <w:sz w:val="24"/>
          <w:szCs w:val="24"/>
        </w:rPr>
        <w:t>包裹相位</w: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e</w:t>
      </w:r>
      <w:r>
        <w:rPr>
          <w:rFonts w:ascii="Times New Roman" w:hAnsi="Times New Roman" w:cs="Times New Roman" w:eastAsiaTheme="minorEastAsia"/>
          <w:b/>
          <w:sz w:val="24"/>
          <w:szCs w:val="24"/>
        </w:rPr>
        <w:t>)</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4</w:t>
      </w:r>
      <w:r>
        <w:rPr>
          <w:rFonts w:hint="eastAsia" w:ascii="Times New Roman" w:hAnsi="Times New Roman" w:cs="Times New Roman" w:eastAsiaTheme="minorEastAsia"/>
          <w:b/>
          <w:sz w:val="24"/>
          <w:szCs w:val="24"/>
        </w:rPr>
        <w:t>的</w:t>
      </w:r>
      <w:r>
        <w:rPr>
          <w:rFonts w:ascii="Times New Roman" w:hAnsi="Times New Roman" w:cs="Times New Roman" w:eastAsiaTheme="minorEastAsia"/>
          <w:b/>
          <w:sz w:val="24"/>
          <w:szCs w:val="24"/>
        </w:rPr>
        <w:t>重构位移</w:t>
      </w:r>
      <w:r>
        <w:rPr>
          <w:rFonts w:hint="eastAsia" w:ascii="Times New Roman" w:hAnsi="Times New Roman" w:cs="Times New Roman" w:eastAsiaTheme="minorEastAsia"/>
          <w:b/>
          <w:sz w:val="24"/>
          <w:szCs w:val="24"/>
        </w:rPr>
        <w:t xml:space="preserve">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f</w:t>
      </w:r>
      <w:r>
        <w:rPr>
          <w:rFonts w:ascii="Times New Roman" w:hAnsi="Times New Roman" w:cs="Times New Roman" w:eastAsiaTheme="minorEastAsia"/>
          <w:b/>
          <w:sz w:val="24"/>
          <w:szCs w:val="24"/>
        </w:rPr>
        <w:t>)</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8</w:t>
      </w:r>
      <w:r>
        <w:rPr>
          <w:rFonts w:hint="eastAsia" w:ascii="Times New Roman" w:hAnsi="Times New Roman" w:cs="Times New Roman" w:eastAsiaTheme="minorEastAsia"/>
          <w:b/>
          <w:sz w:val="24"/>
          <w:szCs w:val="24"/>
        </w:rPr>
        <w:t>的</w:t>
      </w:r>
      <w:r>
        <w:rPr>
          <w:rFonts w:ascii="Times New Roman" w:hAnsi="Times New Roman" w:cs="Times New Roman" w:eastAsiaTheme="minorEastAsia"/>
          <w:b/>
          <w:sz w:val="24"/>
          <w:szCs w:val="24"/>
        </w:rPr>
        <w:t>重构位移</w:t>
      </w:r>
      <w:r>
        <w:rPr>
          <w:rFonts w:hint="eastAsia" w:ascii="Times New Roman" w:hAnsi="Times New Roman" w:cs="Times New Roman" w:eastAsiaTheme="minorEastAsia"/>
          <w:b/>
          <w:sz w:val="24"/>
          <w:szCs w:val="24"/>
        </w:rPr>
        <w:t xml:space="preserve">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g</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4</w:t>
      </w:r>
      <w:r>
        <w:rPr>
          <w:rFonts w:hint="eastAsia" w:ascii="Times New Roman" w:hAnsi="Times New Roman" w:cs="Times New Roman" w:eastAsiaTheme="minorEastAsia"/>
          <w:b/>
          <w:sz w:val="24"/>
          <w:szCs w:val="24"/>
        </w:rPr>
        <w:t xml:space="preserve">的重构误差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h</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8</w:t>
      </w:r>
      <w:r>
        <w:rPr>
          <w:rFonts w:hint="eastAsia" w:ascii="Times New Roman" w:hAnsi="Times New Roman" w:cs="Times New Roman" w:eastAsiaTheme="minorEastAsia"/>
          <w:b/>
          <w:sz w:val="24"/>
          <w:szCs w:val="24"/>
        </w:rPr>
        <w:t>的重构误差</w:t>
      </w:r>
    </w:p>
    <w:p>
      <w:pPr>
        <w:spacing w:line="360" w:lineRule="auto"/>
        <w:ind w:firstLine="480" w:firstLineChars="200"/>
        <w:rPr>
          <w:rFonts w:asciiTheme="minorEastAsia" w:hAnsiTheme="minorEastAsia"/>
          <w:sz w:val="24"/>
          <w:szCs w:val="24"/>
        </w:rPr>
      </w:pPr>
      <w:r>
        <w:rPr>
          <w:rFonts w:hint="eastAsia" w:asciiTheme="minorEastAsia" w:hAnsiTheme="minorEastAsia"/>
          <w:sz w:val="24"/>
          <w:szCs w:val="24"/>
        </w:rPr>
        <w:t>紧接着，将扬声器的驱动电压设置为</w:t>
      </w:r>
      <w:r>
        <w:rPr>
          <w:rFonts w:hint="eastAsia" w:ascii="Times New Roman" w:hAnsi="Times New Roman" w:cs="Times New Roman"/>
          <w:sz w:val="24"/>
          <w:szCs w:val="24"/>
        </w:rPr>
        <w:t>0</w:t>
      </w:r>
      <w:r>
        <w:rPr>
          <w:rFonts w:ascii="Times New Roman" w:hAnsi="Times New Roman" w:cs="Times New Roman"/>
          <w:sz w:val="24"/>
          <w:szCs w:val="24"/>
        </w:rPr>
        <w:t xml:space="preserve">.6 </w:t>
      </w:r>
      <w:r>
        <w:rPr>
          <w:rFonts w:hint="eastAsia" w:ascii="Times New Roman" w:hAnsi="Times New Roman" w:cs="Times New Roman"/>
          <w:sz w:val="24"/>
          <w:szCs w:val="24"/>
        </w:rPr>
        <w:t>V</w:t>
      </w:r>
      <w:r>
        <w:rPr>
          <w:rFonts w:hint="eastAsia" w:asciiTheme="minorEastAsia" w:hAnsiTheme="minorEastAsia"/>
          <w:sz w:val="24"/>
          <w:szCs w:val="24"/>
        </w:rPr>
        <w:t>，对应</w:t>
      </w:r>
      <w:r>
        <w:rPr>
          <w:rFonts w:hint="eastAsia" w:ascii="Times New Roman" w:hAnsi="Times New Roman" w:cs="Times New Roman"/>
          <w:sz w:val="24"/>
          <w:szCs w:val="24"/>
        </w:rPr>
        <w:t>2</w:t>
      </w:r>
      <w:r>
        <w:rPr>
          <w:rFonts w:ascii="Times New Roman" w:hAnsi="Times New Roman" w:cs="Times New Roman"/>
          <w:sz w:val="24"/>
          <w:szCs w:val="24"/>
        </w:rPr>
        <w:t xml:space="preserve">65 </w:t>
      </w:r>
      <w:r>
        <w:rPr>
          <w:rFonts w:hint="eastAsia" w:ascii="Times New Roman" w:hAnsi="Times New Roman" w:cs="Times New Roman"/>
          <w:sz w:val="24"/>
          <w:szCs w:val="24"/>
        </w:rPr>
        <w:t>nm</w:t>
      </w:r>
      <w:r>
        <w:rPr>
          <w:rFonts w:hint="eastAsia" w:asciiTheme="minorEastAsia" w:hAnsiTheme="minorEastAsia"/>
          <w:sz w:val="24"/>
          <w:szCs w:val="24"/>
        </w:rPr>
        <w:t>的振幅，调节外部反射镜使反射次数</w:t>
      </w:r>
      <w:r>
        <w:rPr>
          <w:rFonts w:ascii="Times New Roman" w:hAnsi="Times New Roman" w:cs="Times New Roman"/>
          <w:i/>
          <w:sz w:val="24"/>
          <w:szCs w:val="24"/>
        </w:rPr>
        <w:t>N</w:t>
      </w:r>
      <w:r>
        <w:rPr>
          <w:rFonts w:hint="eastAsia" w:asciiTheme="minorEastAsia" w:hAnsiTheme="minorEastAsia"/>
          <w:sz w:val="24"/>
          <w:szCs w:val="24"/>
        </w:rPr>
        <w:t>从</w:t>
      </w:r>
      <w:r>
        <w:rPr>
          <w:rFonts w:ascii="Times New Roman" w:hAnsi="Times New Roman" w:cs="Times New Roman"/>
          <w:sz w:val="24"/>
          <w:szCs w:val="24"/>
        </w:rPr>
        <w:t xml:space="preserve">2 ~ 9 </w:t>
      </w:r>
      <w:r>
        <w:rPr>
          <w:rFonts w:hint="eastAsia" w:ascii="Times New Roman" w:hAnsi="Times New Roman" w:cs="Times New Roman"/>
          <w:sz w:val="24"/>
          <w:szCs w:val="24"/>
        </w:rPr>
        <w:t>依次递增，其它参数保持不变</w:t>
      </w:r>
      <w:r>
        <w:rPr>
          <w:rFonts w:hint="eastAsia" w:asciiTheme="minorEastAsia" w:hAnsiTheme="minorEastAsia"/>
          <w:sz w:val="24"/>
          <w:szCs w:val="24"/>
        </w:rPr>
        <w:t>，在不同的反射次数下用</w:t>
      </w:r>
      <w:r>
        <w:rPr>
          <w:rFonts w:hint="eastAsia" w:ascii="Times New Roman" w:hAnsi="Times New Roman" w:cs="Times New Roman"/>
          <w:sz w:val="24"/>
          <w:szCs w:val="24"/>
        </w:rPr>
        <w:t>MRT-PM</w:t>
      </w:r>
      <w:r>
        <w:rPr>
          <w:rFonts w:hint="eastAsia" w:asciiTheme="minorEastAsia" w:hAnsiTheme="minorEastAsia"/>
          <w:sz w:val="24"/>
          <w:szCs w:val="24"/>
        </w:rPr>
        <w:t>方法重构出物体的振动位移，并计算出相应的振幅，具体的实验统计结果如表</w:t>
      </w:r>
      <w:r>
        <w:rPr>
          <w:rFonts w:hint="eastAsia" w:ascii="Times New Roman" w:hAnsi="Times New Roman" w:cs="Times New Roman"/>
          <w:sz w:val="24"/>
          <w:szCs w:val="24"/>
        </w:rPr>
        <w:t>3-1</w:t>
      </w:r>
      <w:r>
        <w:rPr>
          <w:rFonts w:hint="eastAsia" w:asciiTheme="minorEastAsia" w:hAnsiTheme="minorEastAsia"/>
          <w:sz w:val="24"/>
          <w:szCs w:val="24"/>
        </w:rPr>
        <w:t>所示。根据表</w:t>
      </w:r>
      <w:r>
        <w:rPr>
          <w:rFonts w:ascii="Times New Roman" w:hAnsi="Times New Roman" w:cs="Times New Roman"/>
          <w:sz w:val="24"/>
          <w:szCs w:val="24"/>
        </w:rPr>
        <w:t>3-1</w:t>
      </w:r>
      <w:r>
        <w:rPr>
          <w:rFonts w:hint="eastAsia" w:asciiTheme="minorEastAsia" w:hAnsiTheme="minorEastAsia"/>
          <w:sz w:val="24"/>
          <w:szCs w:val="24"/>
        </w:rPr>
        <w:t>绘制了相应的实验误差分布图</w:t>
      </w:r>
      <w:r>
        <w:rPr>
          <w:rFonts w:hint="eastAsia" w:ascii="Times New Roman" w:hAnsi="Times New Roman" w:cs="Times New Roman"/>
          <w:sz w:val="24"/>
          <w:szCs w:val="24"/>
        </w:rPr>
        <w:t>3-</w:t>
      </w:r>
      <w:r>
        <w:rPr>
          <w:rFonts w:ascii="Times New Roman" w:hAnsi="Times New Roman" w:cs="Times New Roman"/>
          <w:sz w:val="24"/>
          <w:szCs w:val="24"/>
        </w:rPr>
        <w:t>17</w:t>
      </w:r>
      <w:r>
        <w:rPr>
          <w:rFonts w:hint="eastAsia" w:asciiTheme="minorEastAsia" w:hAnsiTheme="minorEastAsia"/>
          <w:sz w:val="24"/>
          <w:szCs w:val="24"/>
        </w:rPr>
        <w:t>。从表</w:t>
      </w:r>
      <w:r>
        <w:rPr>
          <w:rFonts w:hint="eastAsia" w:ascii="Times New Roman" w:hAnsi="Times New Roman" w:cs="Times New Roman"/>
          <w:sz w:val="24"/>
          <w:szCs w:val="24"/>
        </w:rPr>
        <w:t>3-</w:t>
      </w:r>
      <w:r>
        <w:rPr>
          <w:rFonts w:ascii="Times New Roman" w:hAnsi="Times New Roman" w:cs="Times New Roman"/>
          <w:sz w:val="24"/>
          <w:szCs w:val="24"/>
        </w:rPr>
        <w:t>1</w:t>
      </w:r>
      <w:r>
        <w:rPr>
          <w:rFonts w:hint="eastAsia" w:asciiTheme="minorEastAsia" w:hAnsiTheme="minorEastAsia"/>
          <w:sz w:val="24"/>
          <w:szCs w:val="24"/>
        </w:rPr>
        <w:t>及图</w:t>
      </w:r>
      <w:r>
        <w:rPr>
          <w:rFonts w:hint="eastAsia" w:ascii="Times New Roman" w:hAnsi="Times New Roman" w:cs="Times New Roman"/>
          <w:sz w:val="24"/>
          <w:szCs w:val="24"/>
        </w:rPr>
        <w:t>3-</w:t>
      </w:r>
      <w:r>
        <w:rPr>
          <w:rFonts w:ascii="Times New Roman" w:hAnsi="Times New Roman" w:cs="Times New Roman"/>
          <w:sz w:val="24"/>
          <w:szCs w:val="24"/>
        </w:rPr>
        <w:t>17</w:t>
      </w:r>
      <w:r>
        <w:rPr>
          <w:rFonts w:hint="eastAsia" w:asciiTheme="minorEastAsia" w:hAnsiTheme="minorEastAsia"/>
          <w:sz w:val="24"/>
          <w:szCs w:val="24"/>
        </w:rPr>
        <w:t>可以看出，测量振幅与实际振幅间的误差均在</w:t>
      </w:r>
      <w:r>
        <w:rPr>
          <w:rFonts w:hint="eastAsia" w:ascii="Times New Roman" w:hAnsi="Times New Roman" w:cs="Times New Roman"/>
          <w:sz w:val="24"/>
          <w:szCs w:val="24"/>
        </w:rPr>
        <w:t>1</w:t>
      </w:r>
      <w:r>
        <w:rPr>
          <w:rFonts w:ascii="Times New Roman" w:hAnsi="Times New Roman" w:cs="Times New Roman"/>
          <w:sz w:val="24"/>
          <w:szCs w:val="24"/>
        </w:rPr>
        <w:t xml:space="preserve">0 </w:t>
      </w:r>
      <w:r>
        <w:rPr>
          <w:rFonts w:hint="eastAsia" w:ascii="Times New Roman" w:hAnsi="Times New Roman" w:cs="Times New Roman"/>
          <w:sz w:val="24"/>
          <w:szCs w:val="24"/>
        </w:rPr>
        <w:t>nm</w:t>
      </w:r>
      <w:r>
        <w:rPr>
          <w:rFonts w:hint="eastAsia" w:asciiTheme="minorEastAsia" w:hAnsiTheme="minorEastAsia"/>
          <w:sz w:val="24"/>
          <w:szCs w:val="24"/>
        </w:rPr>
        <w:t>内，且在同一外部振动条件下，随着反射次数的增加，实验测量误差逐渐减小。由以上实验结果得出了与理论仿真分析一致的结论，</w:t>
      </w:r>
      <w:r>
        <w:rPr>
          <w:rFonts w:ascii="Times New Roman" w:hAnsi="Times New Roman" w:cs="Times New Roman"/>
          <w:sz w:val="24"/>
          <w:szCs w:val="24"/>
        </w:rPr>
        <w:t>MRT-PM</w:t>
      </w:r>
      <w:r>
        <w:rPr>
          <w:rFonts w:hint="eastAsia" w:asciiTheme="minorEastAsia" w:hAnsiTheme="minorEastAsia"/>
          <w:sz w:val="24"/>
          <w:szCs w:val="24"/>
        </w:rPr>
        <w:t>方法的测量精度与反射次数</w:t>
      </w:r>
      <w:r>
        <w:rPr>
          <w:rFonts w:ascii="Times New Roman" w:hAnsi="Times New Roman" w:cs="Times New Roman"/>
          <w:i/>
          <w:sz w:val="24"/>
          <w:szCs w:val="24"/>
        </w:rPr>
        <w:t>N</w:t>
      </w:r>
      <w:r>
        <w:rPr>
          <w:rFonts w:hint="eastAsia" w:asciiTheme="minorEastAsia" w:hAnsiTheme="minorEastAsia"/>
          <w:sz w:val="24"/>
          <w:szCs w:val="24"/>
        </w:rPr>
        <w:t>有关，</w:t>
      </w:r>
      <w:r>
        <w:rPr>
          <w:rFonts w:hint="eastAsia" w:ascii="Times New Roman" w:hAnsi="Times New Roman" w:cs="Times New Roman"/>
          <w:i/>
          <w:sz w:val="24"/>
          <w:szCs w:val="24"/>
          <w:highlight w:val="yellow"/>
        </w:rPr>
        <w:t>N</w:t>
      </w:r>
      <w:r>
        <w:rPr>
          <w:rFonts w:hint="eastAsia" w:asciiTheme="minorEastAsia" w:hAnsiTheme="minorEastAsia"/>
          <w:sz w:val="24"/>
          <w:szCs w:val="24"/>
          <w:highlight w:val="yellow"/>
        </w:rPr>
        <w:t>越大，条纹分辨率越高，对应的重构误差也越小。</w:t>
      </w:r>
    </w:p>
    <w:tbl>
      <w:tblPr>
        <w:tblStyle w:val="18"/>
        <w:tblpPr w:leftFromText="180" w:rightFromText="180" w:vertAnchor="text" w:horzAnchor="margin" w:tblpXSpec="center" w:tblpY="563"/>
        <w:tblW w:w="8715"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981"/>
        <w:gridCol w:w="841"/>
        <w:gridCol w:w="841"/>
        <w:gridCol w:w="842"/>
        <w:gridCol w:w="842"/>
        <w:gridCol w:w="842"/>
        <w:gridCol w:w="842"/>
        <w:gridCol w:w="842"/>
        <w:gridCol w:w="84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47" w:hRule="exact"/>
          <w:jc w:val="center"/>
        </w:trPr>
        <w:tc>
          <w:tcPr>
            <w:tcW w:w="0" w:type="auto"/>
            <w:tcBorders>
              <w:top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反射次数（</w:t>
            </w:r>
            <w:r>
              <w:rPr>
                <w:rFonts w:ascii="Times New Roman" w:hAnsi="Times New Roman" w:cs="Times New Roman"/>
              </w:rPr>
              <w:t>次</w:t>
            </w:r>
            <w:r>
              <w:rPr>
                <w:rFonts w:hint="eastAsia" w:asciiTheme="minorEastAsia" w:hAnsiTheme="minorEastAsia"/>
              </w:rPr>
              <w:t>）</w:t>
            </w:r>
          </w:p>
        </w:tc>
        <w:tc>
          <w:tcPr>
            <w:tcW w:w="0" w:type="auto"/>
            <w:tcBorders>
              <w:top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2</w:t>
            </w:r>
          </w:p>
        </w:tc>
        <w:tc>
          <w:tcPr>
            <w:tcW w:w="0" w:type="auto"/>
            <w:tcBorders>
              <w:top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3</w:t>
            </w:r>
          </w:p>
        </w:tc>
        <w:tc>
          <w:tcPr>
            <w:tcW w:w="0" w:type="auto"/>
            <w:tcBorders>
              <w:top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4</w:t>
            </w:r>
          </w:p>
        </w:tc>
        <w:tc>
          <w:tcPr>
            <w:tcW w:w="0" w:type="auto"/>
            <w:tcBorders>
              <w:top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5</w:t>
            </w:r>
          </w:p>
        </w:tc>
        <w:tc>
          <w:tcPr>
            <w:tcW w:w="0" w:type="auto"/>
            <w:tcBorders>
              <w:top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6</w:t>
            </w:r>
          </w:p>
        </w:tc>
        <w:tc>
          <w:tcPr>
            <w:tcW w:w="0" w:type="auto"/>
            <w:tcBorders>
              <w:top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7</w:t>
            </w:r>
          </w:p>
        </w:tc>
        <w:tc>
          <w:tcPr>
            <w:tcW w:w="0" w:type="auto"/>
            <w:tcBorders>
              <w:top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8</w:t>
            </w:r>
          </w:p>
        </w:tc>
        <w:tc>
          <w:tcPr>
            <w:tcW w:w="0" w:type="auto"/>
            <w:tcBorders>
              <w:top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驱动电压（</w:t>
            </w:r>
            <w:r>
              <w:rPr>
                <w:rFonts w:ascii="Times New Roman" w:hAnsi="Times New Roman" w:cs="Times New Roman"/>
              </w:rPr>
              <w:t>V</w:t>
            </w:r>
            <w:r>
              <w:rPr>
                <w:rFonts w:hint="eastAsia" w:asciiTheme="minorEastAsia" w:hAnsiTheme="minorEastAsia"/>
              </w:rPr>
              <w:t>）</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0</w:t>
            </w:r>
            <w:r>
              <w:rPr>
                <w:rFonts w:asciiTheme="minorEastAsia" w:hAnsiTheme="minorEastAsia"/>
              </w:rPr>
              <w:t>.6</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0</w:t>
            </w:r>
            <w:r>
              <w:rPr>
                <w:rFonts w:asciiTheme="minorEastAsia" w:hAnsiTheme="minorEastAsia"/>
              </w:rPr>
              <w:t>.6</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0</w:t>
            </w:r>
            <w:r>
              <w:rPr>
                <w:rFonts w:asciiTheme="minorEastAsia" w:hAnsiTheme="minorEastAsia"/>
              </w:rPr>
              <w:t>.6</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0</w:t>
            </w:r>
            <w:r>
              <w:rPr>
                <w:rFonts w:asciiTheme="minorEastAsia" w:hAnsiTheme="minorEastAsia"/>
              </w:rPr>
              <w:t>.6</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0</w:t>
            </w:r>
            <w:r>
              <w:rPr>
                <w:rFonts w:asciiTheme="minorEastAsia" w:hAnsiTheme="minorEastAsia"/>
              </w:rPr>
              <w:t>.6</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0</w:t>
            </w:r>
            <w:r>
              <w:rPr>
                <w:rFonts w:asciiTheme="minorEastAsia" w:hAnsiTheme="minorEastAsia"/>
              </w:rPr>
              <w:t>.6</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0</w:t>
            </w:r>
            <w:r>
              <w:rPr>
                <w:rFonts w:asciiTheme="minorEastAsia" w:hAnsiTheme="minorEastAsia"/>
              </w:rPr>
              <w:t>.6</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0</w:t>
            </w:r>
            <w:r>
              <w:rPr>
                <w:rFonts w:asciiTheme="minorEastAsia" w:hAnsiTheme="minorEastAsia"/>
              </w:rPr>
              <w:t>.6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49" w:hRule="atLeast"/>
          <w:jc w:val="center"/>
        </w:trPr>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实际振幅（</w:t>
            </w:r>
            <w:r>
              <w:rPr>
                <w:rFonts w:ascii="Times New Roman" w:hAnsi="Times New Roman" w:cs="Times New Roman"/>
              </w:rPr>
              <w:t>nm</w:t>
            </w:r>
            <w:r>
              <w:rPr>
                <w:rFonts w:hint="eastAsia" w:asciiTheme="minorEastAsia" w:hAnsiTheme="minorEastAsia"/>
              </w:rPr>
              <w:t>）</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65</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65</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65</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65</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65</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65</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65</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49" w:hRule="atLeast"/>
          <w:jc w:val="center"/>
        </w:trPr>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测量振幅（</w:t>
            </w:r>
            <w:r>
              <w:rPr>
                <w:rFonts w:ascii="Times New Roman" w:hAnsi="Times New Roman" w:cs="Times New Roman"/>
              </w:rPr>
              <w:t>nm</w:t>
            </w:r>
            <w:r>
              <w:rPr>
                <w:rFonts w:hint="eastAsia" w:asciiTheme="minorEastAsia" w:hAnsiTheme="minorEastAsia"/>
              </w:rPr>
              <w:t>）</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57.2</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58.7</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60.4</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61.5</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62.3</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62.7</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63.0</w:t>
            </w:r>
          </w:p>
        </w:tc>
        <w:tc>
          <w:tcPr>
            <w:tcW w:w="0" w:type="auto"/>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63.3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0" w:type="auto"/>
            <w:tcBorders>
              <w:bottom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误差（</w:t>
            </w:r>
            <w:r>
              <w:rPr>
                <w:rFonts w:ascii="Times New Roman" w:hAnsi="Times New Roman" w:cs="Times New Roman"/>
              </w:rPr>
              <w:t>nm</w:t>
            </w:r>
            <w:r>
              <w:rPr>
                <w:rFonts w:hint="eastAsia" w:asciiTheme="minorEastAsia" w:hAnsiTheme="minorEastAsia"/>
              </w:rPr>
              <w:t>）</w:t>
            </w:r>
          </w:p>
        </w:tc>
        <w:tc>
          <w:tcPr>
            <w:tcW w:w="0" w:type="auto"/>
            <w:tcBorders>
              <w:bottom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7</w:t>
            </w:r>
            <w:r>
              <w:rPr>
                <w:rFonts w:asciiTheme="minorEastAsia" w:hAnsiTheme="minorEastAsia"/>
              </w:rPr>
              <w:t>.8</w:t>
            </w:r>
          </w:p>
        </w:tc>
        <w:tc>
          <w:tcPr>
            <w:tcW w:w="0" w:type="auto"/>
            <w:tcBorders>
              <w:bottom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6</w:t>
            </w:r>
            <w:r>
              <w:rPr>
                <w:rFonts w:asciiTheme="minorEastAsia" w:hAnsiTheme="minorEastAsia"/>
              </w:rPr>
              <w:t>.3</w:t>
            </w:r>
          </w:p>
        </w:tc>
        <w:tc>
          <w:tcPr>
            <w:tcW w:w="0" w:type="auto"/>
            <w:tcBorders>
              <w:bottom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4</w:t>
            </w:r>
            <w:r>
              <w:rPr>
                <w:rFonts w:asciiTheme="minorEastAsia" w:hAnsiTheme="minorEastAsia"/>
              </w:rPr>
              <w:t>.6</w:t>
            </w:r>
          </w:p>
        </w:tc>
        <w:tc>
          <w:tcPr>
            <w:tcW w:w="0" w:type="auto"/>
            <w:tcBorders>
              <w:bottom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3</w:t>
            </w:r>
            <w:r>
              <w:rPr>
                <w:rFonts w:asciiTheme="minorEastAsia" w:hAnsiTheme="minorEastAsia"/>
              </w:rPr>
              <w:t>.5</w:t>
            </w:r>
          </w:p>
        </w:tc>
        <w:tc>
          <w:tcPr>
            <w:tcW w:w="0" w:type="auto"/>
            <w:tcBorders>
              <w:bottom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.7</w:t>
            </w:r>
          </w:p>
        </w:tc>
        <w:tc>
          <w:tcPr>
            <w:tcW w:w="0" w:type="auto"/>
            <w:tcBorders>
              <w:bottom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2</w:t>
            </w:r>
            <w:r>
              <w:rPr>
                <w:rFonts w:asciiTheme="minorEastAsia" w:hAnsiTheme="minorEastAsia"/>
              </w:rPr>
              <w:t>.3</w:t>
            </w:r>
          </w:p>
        </w:tc>
        <w:tc>
          <w:tcPr>
            <w:tcW w:w="0" w:type="auto"/>
            <w:tcBorders>
              <w:bottom w:val="single" w:color="auto" w:sz="12" w:space="0"/>
            </w:tcBorders>
            <w:shd w:val="clear" w:color="auto" w:fill="auto"/>
            <w:vAlign w:val="center"/>
          </w:tcPr>
          <w:p>
            <w:pPr>
              <w:keepNext/>
              <w:jc w:val="center"/>
              <w:rPr>
                <w:rFonts w:asciiTheme="minorEastAsia" w:hAnsiTheme="minorEastAsia"/>
              </w:rPr>
            </w:pPr>
            <w:r>
              <w:rPr>
                <w:rFonts w:asciiTheme="minorEastAsia" w:hAnsiTheme="minorEastAsia"/>
              </w:rPr>
              <w:t>2.0</w:t>
            </w:r>
          </w:p>
        </w:tc>
        <w:tc>
          <w:tcPr>
            <w:tcW w:w="0" w:type="auto"/>
            <w:tcBorders>
              <w:bottom w:val="single" w:color="auto" w:sz="12" w:space="0"/>
            </w:tcBorders>
            <w:shd w:val="clear" w:color="auto" w:fill="auto"/>
            <w:vAlign w:val="center"/>
          </w:tcPr>
          <w:p>
            <w:pPr>
              <w:keepNext/>
              <w:jc w:val="center"/>
              <w:rPr>
                <w:rFonts w:asciiTheme="minorEastAsia" w:hAnsiTheme="minorEastAsia"/>
              </w:rPr>
            </w:pPr>
            <w:r>
              <w:rPr>
                <w:rFonts w:hint="eastAsia" w:asciiTheme="minorEastAsia" w:hAnsiTheme="minorEastAsia"/>
              </w:rPr>
              <w:t>1</w:t>
            </w:r>
            <w:r>
              <w:rPr>
                <w:rFonts w:asciiTheme="minorEastAsia" w:hAnsiTheme="minorEastAsia"/>
              </w:rPr>
              <w:t>.7</w:t>
            </w:r>
          </w:p>
        </w:tc>
      </w:tr>
    </w:tbl>
    <w:p>
      <w:pPr>
        <w:pStyle w:val="3"/>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表</w:t>
      </w:r>
      <w:r>
        <w:rPr>
          <w:rFonts w:ascii="Times New Roman" w:hAnsi="Times New Roman" w:cs="Times New Roman" w:eastAsiaTheme="minorEastAsia"/>
          <w:b/>
          <w:sz w:val="24"/>
          <w:szCs w:val="24"/>
        </w:rPr>
        <w:t xml:space="preserve">3 - 1 </w:t>
      </w:r>
      <w:r>
        <w:rPr>
          <w:rFonts w:hint="eastAsia" w:ascii="Times New Roman" w:hAnsi="Times New Roman" w:cs="Times New Roman" w:eastAsiaTheme="minorEastAsia"/>
          <w:b/>
          <w:sz w:val="24"/>
          <w:szCs w:val="24"/>
        </w:rPr>
        <w:t>不同反射次数下的实验测量误差统计表</w:t>
      </w:r>
    </w:p>
    <w:p>
      <w:pPr>
        <w:jc w:val="center"/>
      </w:pPr>
    </w:p>
    <w:p>
      <w:pPr>
        <w:jc w:val="center"/>
        <w:rPr>
          <w:rFonts w:ascii="Times New Roman" w:hAnsi="Times New Roman" w:cs="Times New Roman"/>
        </w:rPr>
      </w:pPr>
      <w:r>
        <w:object>
          <v:shape id="_x0000_i1290" o:spt="75" type="#_x0000_t75" style="height:207pt;width:341.25pt;" o:ole="t" filled="f" o:preferrelative="t" stroked="f" coordsize="21600,21600">
            <v:path/>
            <v:fill on="f" focussize="0,0"/>
            <v:stroke on="f" joinstyle="miter"/>
            <v:imagedata r:id="rId471" cropleft="7943f" croptop="3414f" cropright="6482f" cropbottom="3042f" o:title=""/>
            <o:lock v:ext="edit" aspectratio="t"/>
            <w10:wrap type="none"/>
            <w10:anchorlock/>
          </v:shape>
          <o:OLEObject Type="Embed" ProgID="Origin50.Graph" ShapeID="_x0000_i1290" DrawAspect="Content" ObjectID="_1468075990" r:id="rId470">
            <o:LockedField>false</o:LockedField>
          </o:OLEObject>
        </w:object>
      </w:r>
    </w:p>
    <w:p>
      <w:pPr>
        <w:pStyle w:val="46"/>
        <w:spacing w:after="156" w:afterLines="50"/>
        <w:jc w:val="center"/>
      </w:pPr>
      <w:r>
        <w:t>图</w:t>
      </w:r>
      <w:r>
        <w:rPr>
          <w:rFonts w:ascii="Times New Roman" w:hAnsi="Times New Roman" w:cs="Times New Roman"/>
        </w:rPr>
        <w:t xml:space="preserve">3 - 17 </w:t>
      </w:r>
      <w:r>
        <w:rPr>
          <w:rFonts w:hint="eastAsia"/>
        </w:rPr>
        <w:t>不同反射次数下的实验测量误差分布图</w:t>
      </w:r>
    </w:p>
    <w:p>
      <w:pPr>
        <w:pStyle w:val="46"/>
        <w:spacing w:line="360" w:lineRule="auto"/>
        <w:ind w:firstLine="480" w:firstLineChars="200"/>
        <w:rPr>
          <w:rFonts w:ascii="Times New Roman" w:hAnsi="Times New Roman" w:cs="Times New Roman"/>
          <w:b w:val="0"/>
          <w:szCs w:val="24"/>
        </w:rPr>
      </w:pPr>
      <w:r>
        <w:rPr>
          <w:rFonts w:hint="eastAsia" w:asciiTheme="minorEastAsia" w:hAnsiTheme="minorEastAsia"/>
          <w:b w:val="0"/>
          <w:szCs w:val="24"/>
        </w:rPr>
        <w:t>为了证明</w:t>
      </w:r>
      <w:r>
        <w:rPr>
          <w:rFonts w:ascii="Times New Roman" w:hAnsi="Times New Roman" w:cs="Times New Roman"/>
          <w:b w:val="0"/>
          <w:szCs w:val="24"/>
        </w:rPr>
        <w:t>MRT-PM</w:t>
      </w:r>
      <w:r>
        <w:rPr>
          <w:rFonts w:hint="eastAsia" w:ascii="Times New Roman" w:hAnsi="Times New Roman" w:cs="Times New Roman"/>
          <w:b w:val="0"/>
          <w:szCs w:val="24"/>
        </w:rPr>
        <w:t>系统的优势，进行了极弱振动下的位移重构，并与传统的EOM相位调制（EOM-PM）系统进行对比。将扬声器的驱动电压设置为0</w:t>
      </w:r>
      <w:r>
        <w:rPr>
          <w:rFonts w:ascii="Times New Roman" w:hAnsi="Times New Roman" w:cs="Times New Roman"/>
          <w:b w:val="0"/>
          <w:szCs w:val="24"/>
        </w:rPr>
        <w:t xml:space="preserve">.1 </w:t>
      </w:r>
      <w:r>
        <w:rPr>
          <w:rFonts w:hint="eastAsia" w:ascii="Times New Roman" w:hAnsi="Times New Roman" w:cs="Times New Roman"/>
          <w:b w:val="0"/>
          <w:szCs w:val="24"/>
        </w:rPr>
        <w:t>V，对应的振幅为4</w:t>
      </w:r>
      <w:r>
        <w:rPr>
          <w:rFonts w:ascii="Times New Roman" w:hAnsi="Times New Roman" w:cs="Times New Roman"/>
          <w:b w:val="0"/>
          <w:szCs w:val="24"/>
        </w:rPr>
        <w:t xml:space="preserve">4.2 </w:t>
      </w:r>
      <w:r>
        <w:rPr>
          <w:rFonts w:hint="eastAsia" w:ascii="Times New Roman" w:hAnsi="Times New Roman" w:cs="Times New Roman"/>
          <w:b w:val="0"/>
          <w:szCs w:val="24"/>
        </w:rPr>
        <w:t>nm，其它参数设置保持不变，调节外部反射镜使得</w:t>
      </w:r>
      <w:r>
        <w:rPr>
          <w:rFonts w:ascii="Times New Roman" w:hAnsi="Times New Roman" w:cs="Times New Roman"/>
          <w:b w:val="0"/>
          <w:szCs w:val="24"/>
        </w:rPr>
        <w:t>MRT-PM</w:t>
      </w:r>
      <w:r>
        <w:rPr>
          <w:rFonts w:hint="eastAsia" w:ascii="Times New Roman" w:hAnsi="Times New Roman" w:cs="Times New Roman"/>
          <w:b w:val="0"/>
          <w:szCs w:val="24"/>
        </w:rPr>
        <w:t>系统的光反射次数</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4</w:t>
      </w:r>
      <w:r>
        <w:rPr>
          <w:rFonts w:hint="eastAsia" w:ascii="Times New Roman" w:hAnsi="Times New Roman" w:cs="Times New Roman"/>
          <w:b w:val="0"/>
          <w:szCs w:val="24"/>
        </w:rPr>
        <w:t>，具体的对比结果如图3-</w:t>
      </w:r>
      <w:r>
        <w:rPr>
          <w:rFonts w:ascii="Times New Roman" w:hAnsi="Times New Roman" w:cs="Times New Roman"/>
          <w:b w:val="0"/>
          <w:szCs w:val="24"/>
        </w:rPr>
        <w:t>18</w:t>
      </w:r>
      <w:r>
        <w:rPr>
          <w:rFonts w:hint="eastAsia" w:ascii="Times New Roman" w:hAnsi="Times New Roman" w:cs="Times New Roman"/>
          <w:b w:val="0"/>
          <w:szCs w:val="24"/>
        </w:rPr>
        <w:t>所示。图3-</w:t>
      </w:r>
      <w:r>
        <w:rPr>
          <w:rFonts w:ascii="Times New Roman" w:hAnsi="Times New Roman" w:cs="Times New Roman"/>
          <w:b w:val="0"/>
          <w:szCs w:val="24"/>
        </w:rPr>
        <w:t>18</w:t>
      </w:r>
      <w:r>
        <w:rPr>
          <w:rFonts w:hint="eastAsia" w:ascii="Times New Roman" w:hAnsi="Times New Roman" w:cs="Times New Roman"/>
          <w:b w:val="0"/>
          <w:szCs w:val="24"/>
        </w:rPr>
        <w:t>(</w:t>
      </w:r>
      <w:r>
        <w:rPr>
          <w:rFonts w:ascii="Times New Roman" w:hAnsi="Times New Roman" w:cs="Times New Roman"/>
          <w:b w:val="0"/>
          <w:szCs w:val="24"/>
        </w:rPr>
        <w:t>a)</w:t>
      </w:r>
      <w:r>
        <w:rPr>
          <w:rFonts w:hint="eastAsia" w:ascii="Times New Roman" w:hAnsi="Times New Roman" w:cs="Times New Roman"/>
          <w:b w:val="0"/>
          <w:szCs w:val="24"/>
        </w:rPr>
        <w:t>、(</w:t>
      </w:r>
      <w:r>
        <w:rPr>
          <w:rFonts w:ascii="Times New Roman" w:hAnsi="Times New Roman" w:cs="Times New Roman"/>
          <w:b w:val="0"/>
          <w:szCs w:val="24"/>
        </w:rPr>
        <w:t>b)</w:t>
      </w:r>
      <w:r>
        <w:rPr>
          <w:rFonts w:hint="eastAsia" w:ascii="Times New Roman" w:hAnsi="Times New Roman" w:cs="Times New Roman"/>
          <w:b w:val="0"/>
          <w:szCs w:val="24"/>
        </w:rPr>
        <w:t>分别为EOM-PM和</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4</w:t>
      </w:r>
      <w:r>
        <w:rPr>
          <w:rFonts w:hint="eastAsia" w:ascii="Times New Roman" w:hAnsi="Times New Roman" w:cs="Times New Roman"/>
          <w:b w:val="0"/>
          <w:szCs w:val="24"/>
        </w:rPr>
        <w:t>的</w:t>
      </w:r>
      <w:r>
        <w:rPr>
          <w:rFonts w:ascii="Times New Roman" w:hAnsi="Times New Roman" w:cs="Times New Roman"/>
          <w:b w:val="0"/>
          <w:szCs w:val="24"/>
        </w:rPr>
        <w:t>MRT-PM</w:t>
      </w:r>
      <w:r>
        <w:rPr>
          <w:rFonts w:hint="eastAsia" w:ascii="Times New Roman" w:hAnsi="Times New Roman" w:cs="Times New Roman"/>
          <w:b w:val="0"/>
          <w:szCs w:val="24"/>
        </w:rPr>
        <w:t>对应的调制频谱图，相较于EOM-PM，</w:t>
      </w:r>
      <w:r>
        <w:rPr>
          <w:rFonts w:ascii="Times New Roman" w:hAnsi="Times New Roman" w:cs="Times New Roman"/>
          <w:b w:val="0"/>
          <w:szCs w:val="24"/>
        </w:rPr>
        <w:t>MRT-PM</w:t>
      </w:r>
      <w:r>
        <w:rPr>
          <w:rFonts w:hint="eastAsia" w:ascii="Times New Roman" w:hAnsi="Times New Roman" w:cs="Times New Roman"/>
          <w:b w:val="0"/>
          <w:szCs w:val="24"/>
        </w:rPr>
        <w:t>的谐波频谱明显展宽，这是因为多次反射的引入使得光程增益变大，从而使得频谱加宽，与理论分析一致。图3-</w:t>
      </w:r>
      <w:r>
        <w:rPr>
          <w:rFonts w:ascii="Times New Roman" w:hAnsi="Times New Roman" w:cs="Times New Roman"/>
          <w:b w:val="0"/>
          <w:szCs w:val="24"/>
        </w:rPr>
        <w:t>18</w:t>
      </w:r>
      <w:r>
        <w:rPr>
          <w:rFonts w:hint="eastAsia" w:ascii="Times New Roman" w:hAnsi="Times New Roman" w:cs="Times New Roman"/>
          <w:b w:val="0"/>
          <w:szCs w:val="24"/>
        </w:rPr>
        <w:t>(</w:t>
      </w:r>
      <w:r>
        <w:rPr>
          <w:rFonts w:ascii="Times New Roman" w:hAnsi="Times New Roman" w:cs="Times New Roman"/>
          <w:b w:val="0"/>
          <w:szCs w:val="24"/>
        </w:rPr>
        <w:t>c</w:t>
      </w:r>
      <w:r>
        <w:rPr>
          <w:rFonts w:hint="eastAsia" w:ascii="Times New Roman" w:hAnsi="Times New Roman" w:cs="Times New Roman"/>
          <w:b w:val="0"/>
          <w:szCs w:val="24"/>
        </w:rPr>
        <w:t>)、(</w:t>
      </w:r>
      <w:r>
        <w:rPr>
          <w:rFonts w:ascii="Times New Roman" w:hAnsi="Times New Roman" w:cs="Times New Roman"/>
          <w:b w:val="0"/>
          <w:szCs w:val="24"/>
        </w:rPr>
        <w:t>d)</w:t>
      </w:r>
      <w:r>
        <w:rPr>
          <w:rFonts w:hint="eastAsia" w:ascii="Times New Roman" w:hAnsi="Times New Roman" w:cs="Times New Roman"/>
          <w:b w:val="0"/>
          <w:szCs w:val="24"/>
        </w:rPr>
        <w:t>分别为EOM-PM和</w:t>
      </w:r>
      <w:r>
        <w:rPr>
          <w:rFonts w:hint="eastAsia" w:ascii="Times New Roman" w:hAnsi="Times New Roman" w:cs="Times New Roman"/>
          <w:b w:val="0"/>
          <w:i/>
          <w:szCs w:val="24"/>
        </w:rPr>
        <w:t>N</w:t>
      </w:r>
      <w:r>
        <w:rPr>
          <w:rFonts w:hint="eastAsia" w:ascii="Times New Roman" w:hAnsi="Times New Roman" w:cs="Times New Roman"/>
          <w:b w:val="0"/>
          <w:szCs w:val="24"/>
        </w:rPr>
        <w:t>=</w:t>
      </w:r>
      <w:r>
        <w:rPr>
          <w:rFonts w:ascii="Times New Roman" w:hAnsi="Times New Roman" w:cs="Times New Roman"/>
          <w:b w:val="0"/>
          <w:szCs w:val="24"/>
        </w:rPr>
        <w:t>4</w:t>
      </w:r>
      <w:r>
        <w:rPr>
          <w:rFonts w:hint="eastAsia" w:ascii="Times New Roman" w:hAnsi="Times New Roman" w:cs="Times New Roman"/>
          <w:b w:val="0"/>
          <w:szCs w:val="24"/>
        </w:rPr>
        <w:t>的</w:t>
      </w:r>
      <w:r>
        <w:rPr>
          <w:rFonts w:ascii="Times New Roman" w:hAnsi="Times New Roman" w:cs="Times New Roman"/>
          <w:b w:val="0"/>
          <w:szCs w:val="24"/>
        </w:rPr>
        <w:t>MRT-PM</w:t>
      </w:r>
      <w:r>
        <w:rPr>
          <w:rFonts w:hint="eastAsia" w:ascii="Times New Roman" w:hAnsi="Times New Roman" w:cs="Times New Roman"/>
          <w:b w:val="0"/>
          <w:szCs w:val="24"/>
        </w:rPr>
        <w:t>的包裹相位，后者的条纹数明显多于前者。图3-</w:t>
      </w:r>
      <w:r>
        <w:rPr>
          <w:rFonts w:ascii="Times New Roman" w:hAnsi="Times New Roman" w:cs="Times New Roman"/>
          <w:b w:val="0"/>
          <w:szCs w:val="24"/>
        </w:rPr>
        <w:t>18</w:t>
      </w:r>
      <w:r>
        <w:rPr>
          <w:rFonts w:hint="eastAsia" w:ascii="Times New Roman" w:hAnsi="Times New Roman" w:cs="Times New Roman"/>
          <w:b w:val="0"/>
          <w:szCs w:val="24"/>
        </w:rPr>
        <w:t>(</w:t>
      </w:r>
      <w:r>
        <w:rPr>
          <w:rFonts w:ascii="Times New Roman" w:hAnsi="Times New Roman" w:cs="Times New Roman"/>
          <w:b w:val="0"/>
          <w:szCs w:val="24"/>
        </w:rPr>
        <w:t>c</w:t>
      </w:r>
      <w:r>
        <w:rPr>
          <w:rFonts w:hint="eastAsia" w:ascii="Times New Roman" w:hAnsi="Times New Roman" w:cs="Times New Roman"/>
          <w:b w:val="0"/>
          <w:szCs w:val="24"/>
        </w:rPr>
        <w:t>)、(</w:t>
      </w:r>
      <w:r>
        <w:rPr>
          <w:rFonts w:ascii="Times New Roman" w:hAnsi="Times New Roman" w:cs="Times New Roman"/>
          <w:b w:val="0"/>
          <w:szCs w:val="24"/>
        </w:rPr>
        <w:t>d)</w:t>
      </w:r>
      <w:r>
        <w:rPr>
          <w:rFonts w:hint="eastAsia" w:ascii="Times New Roman" w:hAnsi="Times New Roman" w:cs="Times New Roman"/>
          <w:b w:val="0"/>
          <w:szCs w:val="24"/>
        </w:rPr>
        <w:t>通过相位解包裹算法处理并根据相位与位移间的关系，获得了如图3-</w:t>
      </w:r>
      <w:r>
        <w:rPr>
          <w:rFonts w:ascii="Times New Roman" w:hAnsi="Times New Roman" w:cs="Times New Roman"/>
          <w:b w:val="0"/>
          <w:szCs w:val="24"/>
        </w:rPr>
        <w:t>18</w:t>
      </w:r>
      <w:r>
        <w:rPr>
          <w:rFonts w:hint="eastAsia" w:ascii="Times New Roman" w:hAnsi="Times New Roman" w:cs="Times New Roman"/>
          <w:b w:val="0"/>
          <w:szCs w:val="24"/>
        </w:rPr>
        <w:t>(e)、(</w:t>
      </w:r>
      <w:r>
        <w:rPr>
          <w:rFonts w:ascii="Times New Roman" w:hAnsi="Times New Roman" w:cs="Times New Roman"/>
          <w:b w:val="0"/>
          <w:szCs w:val="24"/>
        </w:rPr>
        <w:t>f)</w:t>
      </w:r>
      <w:r>
        <w:rPr>
          <w:rFonts w:hint="eastAsia" w:ascii="Times New Roman" w:hAnsi="Times New Roman" w:cs="Times New Roman"/>
          <w:b w:val="0"/>
          <w:szCs w:val="24"/>
        </w:rPr>
        <w:t>中的重构位移。在图3-</w:t>
      </w:r>
      <w:r>
        <w:rPr>
          <w:rFonts w:ascii="Times New Roman" w:hAnsi="Times New Roman" w:cs="Times New Roman"/>
          <w:b w:val="0"/>
          <w:szCs w:val="24"/>
        </w:rPr>
        <w:t>18</w:t>
      </w:r>
      <w:r>
        <w:rPr>
          <w:rFonts w:hint="eastAsia" w:ascii="Times New Roman" w:hAnsi="Times New Roman" w:cs="Times New Roman"/>
          <w:b w:val="0"/>
          <w:szCs w:val="24"/>
        </w:rPr>
        <w:t>(e)中，EOM-PM方法重构的位移与实际位移出现了一定程度的偏离，且由图3-</w:t>
      </w:r>
      <w:r>
        <w:rPr>
          <w:rFonts w:ascii="Times New Roman" w:hAnsi="Times New Roman" w:cs="Times New Roman"/>
          <w:b w:val="0"/>
          <w:szCs w:val="24"/>
        </w:rPr>
        <w:t>9</w:t>
      </w:r>
      <w:r>
        <w:rPr>
          <w:rFonts w:hint="eastAsia" w:ascii="Times New Roman" w:hAnsi="Times New Roman" w:cs="Times New Roman"/>
          <w:b w:val="0"/>
          <w:szCs w:val="24"/>
        </w:rPr>
        <w:t>(</w:t>
      </w:r>
      <w:r>
        <w:rPr>
          <w:rFonts w:ascii="Times New Roman" w:hAnsi="Times New Roman" w:cs="Times New Roman"/>
          <w:b w:val="0"/>
          <w:szCs w:val="24"/>
        </w:rPr>
        <w:t>g)</w:t>
      </w:r>
      <w:r>
        <w:rPr>
          <w:rFonts w:hint="eastAsia" w:ascii="Times New Roman" w:hAnsi="Times New Roman" w:cs="Times New Roman"/>
          <w:b w:val="0"/>
          <w:szCs w:val="24"/>
        </w:rPr>
        <w:t>可知其最大重构误差达到了</w:t>
      </w:r>
      <w:r>
        <w:rPr>
          <w:rFonts w:ascii="Times New Roman" w:hAnsi="Times New Roman" w:cs="Times New Roman"/>
          <w:b w:val="0"/>
          <w:szCs w:val="24"/>
        </w:rPr>
        <w:t xml:space="preserve">48 </w:t>
      </w:r>
      <w:r>
        <w:rPr>
          <w:rFonts w:hint="eastAsia" w:ascii="Times New Roman" w:hAnsi="Times New Roman" w:cs="Times New Roman"/>
          <w:b w:val="0"/>
          <w:szCs w:val="24"/>
        </w:rPr>
        <w:t>nm，已超过此时扬声器的振幅4</w:t>
      </w:r>
      <w:r>
        <w:rPr>
          <w:rFonts w:ascii="Times New Roman" w:hAnsi="Times New Roman" w:cs="Times New Roman"/>
          <w:b w:val="0"/>
          <w:szCs w:val="24"/>
        </w:rPr>
        <w:t xml:space="preserve">4.2 </w:t>
      </w:r>
      <w:r>
        <w:rPr>
          <w:rFonts w:hint="eastAsia" w:ascii="Times New Roman" w:hAnsi="Times New Roman" w:cs="Times New Roman"/>
          <w:b w:val="0"/>
          <w:szCs w:val="24"/>
        </w:rPr>
        <w:t>nm，表明此时EOM-PM方法已完全失效。而在图3-</w:t>
      </w:r>
      <w:r>
        <w:rPr>
          <w:rFonts w:ascii="Times New Roman" w:hAnsi="Times New Roman" w:cs="Times New Roman"/>
          <w:b w:val="0"/>
          <w:szCs w:val="24"/>
        </w:rPr>
        <w:t>18</w:t>
      </w:r>
      <w:r>
        <w:rPr>
          <w:rFonts w:hint="eastAsia" w:ascii="Times New Roman" w:hAnsi="Times New Roman" w:cs="Times New Roman"/>
          <w:b w:val="0"/>
          <w:szCs w:val="24"/>
        </w:rPr>
        <w:t>(</w:t>
      </w:r>
      <w:r>
        <w:rPr>
          <w:rFonts w:ascii="Times New Roman" w:hAnsi="Times New Roman" w:cs="Times New Roman"/>
          <w:b w:val="0"/>
          <w:szCs w:val="24"/>
        </w:rPr>
        <w:t>f)</w:t>
      </w:r>
      <w:r>
        <w:rPr>
          <w:rFonts w:hint="eastAsia" w:ascii="Times New Roman" w:hAnsi="Times New Roman" w:cs="Times New Roman"/>
          <w:b w:val="0"/>
          <w:szCs w:val="24"/>
        </w:rPr>
        <w:t>中，MRT-PM方法重构的位移与实际位移基本重合，且重构误差在</w:t>
      </w:r>
      <w:r>
        <w:rPr>
          <w:rFonts w:ascii="Times New Roman" w:hAnsi="Times New Roman" w:cs="Times New Roman"/>
          <w:b w:val="0"/>
          <w:szCs w:val="24"/>
        </w:rPr>
        <w:t xml:space="preserve">5 </w:t>
      </w:r>
      <w:r>
        <w:rPr>
          <w:rFonts w:hint="eastAsia" w:ascii="Times New Roman" w:hAnsi="Times New Roman" w:cs="Times New Roman"/>
          <w:b w:val="0"/>
          <w:szCs w:val="24"/>
        </w:rPr>
        <w:t>nm以内。此实验对比结果表明，通过在传统的EOM相位调制系统中引入多次反射技术，可解决原系统测量远小于</w:t>
      </w:r>
      <w:r>
        <w:rPr>
          <w:rFonts w:ascii="Times New Roman" w:hAnsi="Times New Roman" w:cs="Times New Roman"/>
          <w:b w:val="0"/>
          <w:position w:val="-6"/>
          <w:szCs w:val="24"/>
        </w:rPr>
        <w:object>
          <v:shape id="_x0000_i1291"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291" DrawAspect="Content" ObjectID="_1468075991" r:id="rId472">
            <o:LockedField>false</o:LockedField>
          </o:OLEObject>
        </w:object>
      </w:r>
      <w:r>
        <w:rPr>
          <w:rFonts w:ascii="Times New Roman" w:hAnsi="Times New Roman" w:cs="Times New Roman"/>
          <w:b w:val="0"/>
          <w:szCs w:val="24"/>
        </w:rPr>
        <w:t>/2</w:t>
      </w:r>
      <w:r>
        <w:rPr>
          <w:rFonts w:hint="eastAsia" w:ascii="Times New Roman" w:hAnsi="Times New Roman" w:cs="Times New Roman"/>
          <w:b w:val="0"/>
          <w:szCs w:val="24"/>
        </w:rPr>
        <w:t>位移时失效的问题，极大拓宽了系统的测量范围，且提高了系统的测量精度。</w:t>
      </w:r>
    </w:p>
    <w:p>
      <w:pPr>
        <w:keepNext/>
        <w:spacing w:line="360" w:lineRule="auto"/>
        <w:jc w:val="center"/>
        <w:rPr>
          <w:rFonts w:ascii="Times New Roman" w:hAnsi="Times New Roman" w:cs="Times New Roman"/>
        </w:rPr>
      </w:pPr>
      <w:r>
        <w:rPr>
          <w:rFonts w:hint="eastAsia" w:ascii="Times New Roman" w:hAnsi="Times New Roman" w:cs="Times New Roman"/>
        </w:rPr>
        <w:drawing>
          <wp:inline distT="0" distB="0" distL="0" distR="0">
            <wp:extent cx="5226685" cy="45707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73">
                      <a:extLst>
                        <a:ext uri="{28A0092B-C50C-407E-A947-70E740481C1C}">
                          <a14:useLocalDpi xmlns:a14="http://schemas.microsoft.com/office/drawing/2010/main" val="0"/>
                        </a:ext>
                      </a:extLst>
                    </a:blip>
                    <a:srcRect l="2750" t="3669" r="2926" b="6050"/>
                    <a:stretch>
                      <a:fillRect/>
                    </a:stretch>
                  </pic:blipFill>
                  <pic:spPr>
                    <a:xfrm>
                      <a:off x="0" y="0"/>
                      <a:ext cx="5227592" cy="4571365"/>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图3 - 18 实验</w:t>
      </w:r>
      <w:r>
        <w:rPr>
          <w:rFonts w:hint="eastAsia" w:ascii="Times New Roman" w:hAnsi="Times New Roman" w:cs="Times New Roman" w:eastAsiaTheme="minorEastAsia"/>
          <w:b/>
          <w:sz w:val="24"/>
          <w:szCs w:val="24"/>
        </w:rPr>
        <w:t>结果对比</w:t>
      </w:r>
      <w:r>
        <w:rPr>
          <w:rFonts w:ascii="Times New Roman" w:hAnsi="Times New Roman" w:cs="Times New Roman" w:eastAsiaTheme="minorEastAsia"/>
          <w:b/>
          <w:sz w:val="24"/>
          <w:szCs w:val="24"/>
        </w:rPr>
        <w:t>图</w: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(a)</w:t>
      </w:r>
      <w:r>
        <w:rPr>
          <w:rFonts w:hint="eastAsia" w:ascii="Times New Roman" w:hAnsi="Times New Roman" w:cs="Times New Roman" w:eastAsiaTheme="minorEastAsia"/>
          <w:b/>
          <w:sz w:val="24"/>
          <w:szCs w:val="24"/>
        </w:rPr>
        <w:t>EOM-PM</w:t>
      </w:r>
      <w:r>
        <w:rPr>
          <w:rFonts w:ascii="Times New Roman" w:hAnsi="Times New Roman" w:cs="Times New Roman" w:eastAsiaTheme="minorEastAsia"/>
          <w:b/>
          <w:sz w:val="24"/>
          <w:szCs w:val="24"/>
        </w:rPr>
        <w:t>的SMI频谱 (b)</w:t>
      </w:r>
      <w:r>
        <w:rPr>
          <w:rFonts w:hint="eastAsia" w:ascii="Times New Roman" w:hAnsi="Times New Roman" w:cs="Times New Roman" w:eastAsiaTheme="minorEastAsia"/>
          <w:b/>
          <w:sz w:val="24"/>
          <w:szCs w:val="24"/>
        </w:rPr>
        <w:t>MRT-PM</w:t>
      </w:r>
      <w:r>
        <w:rPr>
          <w:rFonts w:ascii="Times New Roman" w:hAnsi="Times New Roman" w:cs="Times New Roman" w:eastAsiaTheme="minorEastAsia"/>
          <w:b/>
          <w:sz w:val="24"/>
          <w:szCs w:val="24"/>
        </w:rPr>
        <w:t>的SMI频谱</w:t>
      </w:r>
      <w:r>
        <w:rPr>
          <w:rFonts w:hint="eastAsia" w:ascii="Times New Roman" w:hAnsi="Times New Roman" w:cs="Times New Roman" w:eastAsiaTheme="minorEastAsia"/>
          <w:b/>
          <w:sz w:val="24"/>
          <w:szCs w:val="24"/>
        </w:rPr>
        <w:t xml:space="preserve"> </w:t>
      </w:r>
      <w:r>
        <w:rPr>
          <w:rFonts w:ascii="Times New Roman" w:hAnsi="Times New Roman" w:cs="Times New Roman" w:eastAsiaTheme="minorEastAsia"/>
          <w:b/>
          <w:sz w:val="24"/>
          <w:szCs w:val="24"/>
        </w:rPr>
        <w:t>(c)</w:t>
      </w:r>
      <w:r>
        <w:rPr>
          <w:rFonts w:hint="eastAsia" w:ascii="Times New Roman" w:hAnsi="Times New Roman" w:cs="Times New Roman" w:eastAsiaTheme="minorEastAsia"/>
          <w:b/>
          <w:sz w:val="24"/>
          <w:szCs w:val="24"/>
        </w:rPr>
        <w:t>EOM-PM</w:t>
      </w:r>
      <w:r>
        <w:rPr>
          <w:rFonts w:ascii="Times New Roman" w:hAnsi="Times New Roman" w:cs="Times New Roman" w:eastAsiaTheme="minorEastAsia"/>
          <w:b/>
          <w:sz w:val="24"/>
          <w:szCs w:val="24"/>
        </w:rPr>
        <w:t>的</w:t>
      </w:r>
      <w:r>
        <w:rPr>
          <w:rFonts w:hint="eastAsia" w:ascii="Times New Roman" w:hAnsi="Times New Roman" w:cs="Times New Roman" w:eastAsiaTheme="minorEastAsia"/>
          <w:b/>
          <w:sz w:val="24"/>
          <w:szCs w:val="24"/>
        </w:rPr>
        <w:t>包裹相位</w:t>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d</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MRT-PM</w:t>
      </w:r>
      <w:r>
        <w:rPr>
          <w:rFonts w:ascii="Times New Roman" w:hAnsi="Times New Roman" w:cs="Times New Roman" w:eastAsiaTheme="minorEastAsia"/>
          <w:b/>
          <w:sz w:val="24"/>
          <w:szCs w:val="24"/>
        </w:rPr>
        <w:t>的</w:t>
      </w:r>
      <w:r>
        <w:rPr>
          <w:rFonts w:hint="eastAsia" w:ascii="Times New Roman" w:hAnsi="Times New Roman" w:cs="Times New Roman" w:eastAsiaTheme="minorEastAsia"/>
          <w:b/>
          <w:sz w:val="24"/>
          <w:szCs w:val="24"/>
        </w:rPr>
        <w:t xml:space="preserve">包裹相位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e</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EOM-PM的</w:t>
      </w:r>
      <w:r>
        <w:rPr>
          <w:rFonts w:ascii="Times New Roman" w:hAnsi="Times New Roman" w:cs="Times New Roman" w:eastAsiaTheme="minorEastAsia"/>
          <w:b/>
          <w:sz w:val="24"/>
          <w:szCs w:val="24"/>
        </w:rPr>
        <w:t>重构位移</w:t>
      </w:r>
      <w:r>
        <w:rPr>
          <w:rFonts w:hint="eastAsia" w:ascii="Times New Roman" w:hAnsi="Times New Roman" w:cs="Times New Roman" w:eastAsiaTheme="minorEastAsia"/>
          <w:b/>
          <w:sz w:val="24"/>
          <w:szCs w:val="24"/>
        </w:rPr>
        <w:t xml:space="preserve">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f</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MRT-PM的</w:t>
      </w:r>
      <w:r>
        <w:rPr>
          <w:rFonts w:ascii="Times New Roman" w:hAnsi="Times New Roman" w:cs="Times New Roman" w:eastAsiaTheme="minorEastAsia"/>
          <w:b/>
          <w:sz w:val="24"/>
          <w:szCs w:val="24"/>
        </w:rPr>
        <w:t>重构位移</w:t>
      </w:r>
      <w:r>
        <w:rPr>
          <w:rFonts w:hint="eastAsia" w:ascii="Times New Roman" w:hAnsi="Times New Roman" w:cs="Times New Roman" w:eastAsiaTheme="minorEastAsia"/>
          <w:b/>
          <w:sz w:val="24"/>
          <w:szCs w:val="24"/>
        </w:rPr>
        <w:t xml:space="preserve">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g</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 xml:space="preserve">EOM-PM的重构误差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h</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MRT-PM的重构误差</w:t>
      </w:r>
    </w:p>
    <w:p>
      <w:pPr>
        <w:spacing w:line="360" w:lineRule="auto"/>
        <w:ind w:firstLine="480" w:firstLineChars="200"/>
        <w:rPr>
          <w:sz w:val="24"/>
          <w:szCs w:val="24"/>
        </w:rPr>
      </w:pPr>
      <w:r>
        <w:rPr>
          <w:rFonts w:hint="eastAsia"/>
          <w:sz w:val="24"/>
          <w:szCs w:val="24"/>
        </w:rPr>
        <w:t>最后，为了进一步证实</w:t>
      </w:r>
      <w:r>
        <w:rPr>
          <w:rFonts w:ascii="Times New Roman" w:hAnsi="Times New Roman" w:cs="Times New Roman"/>
          <w:sz w:val="24"/>
          <w:szCs w:val="24"/>
        </w:rPr>
        <w:t>MRT-PM</w:t>
      </w:r>
      <w:r>
        <w:rPr>
          <w:rFonts w:hint="eastAsia"/>
          <w:sz w:val="24"/>
          <w:szCs w:val="24"/>
        </w:rPr>
        <w:t>系统的优越性，进行了一系列不同振幅下不同反射次数的位移重构实验，并与</w:t>
      </w:r>
      <w:r>
        <w:rPr>
          <w:rFonts w:ascii="Times New Roman" w:hAnsi="Times New Roman" w:cs="Times New Roman"/>
          <w:sz w:val="24"/>
          <w:szCs w:val="24"/>
        </w:rPr>
        <w:t>EOM-PM</w:t>
      </w:r>
      <w:r>
        <w:rPr>
          <w:rFonts w:hint="eastAsia"/>
          <w:sz w:val="24"/>
          <w:szCs w:val="24"/>
        </w:rPr>
        <w:t>系统进行重构误差对比。保持扬声器的驱动频率恒为</w:t>
      </w:r>
      <w:r>
        <w:rPr>
          <w:rFonts w:ascii="Times New Roman" w:hAnsi="Times New Roman" w:cs="Times New Roman"/>
          <w:sz w:val="24"/>
          <w:szCs w:val="24"/>
        </w:rPr>
        <w:t>200 Hz</w:t>
      </w:r>
      <w:r>
        <w:rPr>
          <w:rFonts w:hint="eastAsia"/>
          <w:sz w:val="24"/>
          <w:szCs w:val="24"/>
        </w:rPr>
        <w:t>，而其</w:t>
      </w:r>
      <w:r>
        <w:rPr>
          <w:rFonts w:hint="eastAsia" w:ascii="Times New Roman" w:hAnsi="Times New Roman" w:cs="Times New Roman"/>
          <w:sz w:val="24"/>
          <w:szCs w:val="24"/>
        </w:rPr>
        <w:t>驱动电压从0</w:t>
      </w:r>
      <w:r>
        <w:rPr>
          <w:rFonts w:ascii="Times New Roman" w:hAnsi="Times New Roman" w:cs="Times New Roman"/>
          <w:sz w:val="24"/>
          <w:szCs w:val="24"/>
        </w:rPr>
        <w:t xml:space="preserve">.1 </w:t>
      </w:r>
      <w:r>
        <w:rPr>
          <w:rFonts w:hint="eastAsia" w:ascii="Times New Roman" w:hAnsi="Times New Roman" w:cs="Times New Roman"/>
          <w:sz w:val="24"/>
          <w:szCs w:val="24"/>
        </w:rPr>
        <w:t>V变化到1</w:t>
      </w:r>
      <w:r>
        <w:rPr>
          <w:rFonts w:ascii="Times New Roman" w:hAnsi="Times New Roman" w:cs="Times New Roman"/>
          <w:sz w:val="24"/>
          <w:szCs w:val="24"/>
        </w:rPr>
        <w:t xml:space="preserve">.2 </w:t>
      </w:r>
      <w:r>
        <w:rPr>
          <w:rFonts w:hint="eastAsia" w:ascii="Times New Roman" w:hAnsi="Times New Roman" w:cs="Times New Roman"/>
          <w:sz w:val="24"/>
          <w:szCs w:val="24"/>
        </w:rPr>
        <w:t>V，其中0</w:t>
      </w:r>
      <w:r>
        <w:rPr>
          <w:rFonts w:ascii="Times New Roman" w:hAnsi="Times New Roman" w:cs="Times New Roman"/>
          <w:sz w:val="24"/>
          <w:szCs w:val="24"/>
        </w:rPr>
        <w:t xml:space="preserve">.2 </w:t>
      </w:r>
      <w:r>
        <w:rPr>
          <w:rFonts w:hint="eastAsia" w:ascii="Times New Roman" w:hAnsi="Times New Roman" w:cs="Times New Roman"/>
          <w:sz w:val="24"/>
          <w:szCs w:val="24"/>
        </w:rPr>
        <w:t>V ~</w:t>
      </w:r>
      <w:r>
        <w:rPr>
          <w:rFonts w:ascii="Times New Roman" w:hAnsi="Times New Roman" w:cs="Times New Roman"/>
          <w:sz w:val="24"/>
          <w:szCs w:val="24"/>
        </w:rPr>
        <w:t xml:space="preserve"> 1.2 </w:t>
      </w:r>
      <w:r>
        <w:rPr>
          <w:rFonts w:hint="eastAsia" w:ascii="Times New Roman" w:hAnsi="Times New Roman" w:cs="Times New Roman"/>
          <w:sz w:val="24"/>
          <w:szCs w:val="24"/>
        </w:rPr>
        <w:t>V范围内设置的增量为0</w:t>
      </w:r>
      <w:r>
        <w:rPr>
          <w:rFonts w:ascii="Times New Roman" w:hAnsi="Times New Roman" w:cs="Times New Roman"/>
          <w:sz w:val="24"/>
          <w:szCs w:val="24"/>
        </w:rPr>
        <w:t xml:space="preserve">.2 </w:t>
      </w:r>
      <w:r>
        <w:rPr>
          <w:rFonts w:hint="eastAsia" w:ascii="Times New Roman" w:hAnsi="Times New Roman" w:cs="Times New Roman"/>
          <w:sz w:val="24"/>
          <w:szCs w:val="24"/>
        </w:rPr>
        <w:t>V，实验时，不加外部反射镜，为EOM-PM系统，采集其调制信号。然后在原系统中加入外部反射镜，此时为MRT-PM系统，调节外部反射镜，使反射次数</w:t>
      </w:r>
      <w:r>
        <w:rPr>
          <w:rFonts w:hint="eastAsia" w:ascii="Times New Roman" w:hAnsi="Times New Roman" w:cs="Times New Roman"/>
          <w:i/>
          <w:sz w:val="24"/>
          <w:szCs w:val="24"/>
        </w:rPr>
        <w:t>N</w:t>
      </w:r>
      <w:r>
        <w:rPr>
          <w:rFonts w:hint="eastAsia" w:ascii="Times New Roman" w:hAnsi="Times New Roman" w:cs="Times New Roman"/>
          <w:sz w:val="24"/>
          <w:szCs w:val="24"/>
        </w:rPr>
        <w:t>分别为2、4和8，并采集相应的调制信号。对采集到调制信号进行处理，将重构的位移与实际位移作差</w:t>
      </w:r>
      <w:ins w:id="65" w:author="admin" w:date="2021-05-13T20:47:00Z">
        <w:r>
          <w:rPr>
            <w:rFonts w:hint="eastAsia" w:ascii="Times New Roman" w:hAnsi="Times New Roman" w:cs="Times New Roman"/>
            <w:sz w:val="24"/>
            <w:szCs w:val="24"/>
          </w:rPr>
          <w:t>，从而</w:t>
        </w:r>
      </w:ins>
      <w:r>
        <w:rPr>
          <w:rFonts w:hint="eastAsia" w:ascii="Times New Roman" w:hAnsi="Times New Roman" w:cs="Times New Roman"/>
          <w:sz w:val="24"/>
          <w:szCs w:val="24"/>
        </w:rPr>
        <w:t>获得最大重构误差，并绘制如图3-</w:t>
      </w:r>
      <w:r>
        <w:rPr>
          <w:rFonts w:ascii="Times New Roman" w:hAnsi="Times New Roman" w:cs="Times New Roman"/>
          <w:sz w:val="24"/>
          <w:szCs w:val="24"/>
        </w:rPr>
        <w:t>19</w:t>
      </w:r>
      <w:r>
        <w:rPr>
          <w:rFonts w:hint="eastAsia" w:ascii="Times New Roman" w:hAnsi="Times New Roman" w:cs="Times New Roman"/>
          <w:sz w:val="24"/>
          <w:szCs w:val="24"/>
        </w:rPr>
        <w:t>所示的误差对比图。由图可看出，对于MRT-PM系统，当扬声器的驱动电压从0</w:t>
      </w:r>
      <w:r>
        <w:rPr>
          <w:rFonts w:ascii="Times New Roman" w:hAnsi="Times New Roman" w:cs="Times New Roman"/>
          <w:sz w:val="24"/>
          <w:szCs w:val="24"/>
        </w:rPr>
        <w:t xml:space="preserve">.1 </w:t>
      </w:r>
      <w:r>
        <w:rPr>
          <w:rFonts w:hint="eastAsia" w:ascii="Times New Roman" w:hAnsi="Times New Roman" w:cs="Times New Roman"/>
          <w:sz w:val="24"/>
          <w:szCs w:val="24"/>
        </w:rPr>
        <w:t>V变化到1</w:t>
      </w:r>
      <w:r>
        <w:rPr>
          <w:rFonts w:ascii="Times New Roman" w:hAnsi="Times New Roman" w:cs="Times New Roman"/>
          <w:sz w:val="24"/>
          <w:szCs w:val="24"/>
        </w:rPr>
        <w:t xml:space="preserve">.2 </w:t>
      </w:r>
      <w:r>
        <w:rPr>
          <w:rFonts w:hint="eastAsia" w:ascii="Times New Roman" w:hAnsi="Times New Roman" w:cs="Times New Roman"/>
          <w:sz w:val="24"/>
          <w:szCs w:val="24"/>
        </w:rPr>
        <w:t>V时</w:t>
      </w:r>
      <w:bookmarkStart w:id="195" w:name="OLE_LINK67"/>
      <w:r>
        <w:rPr>
          <w:rFonts w:hint="eastAsia" w:ascii="Times New Roman" w:hAnsi="Times New Roman" w:cs="Times New Roman"/>
          <w:sz w:val="24"/>
          <w:szCs w:val="24"/>
        </w:rPr>
        <w:t>，</w:t>
      </w:r>
      <w:bookmarkEnd w:id="195"/>
      <w:r>
        <w:rPr>
          <w:rFonts w:hint="eastAsia" w:ascii="Times New Roman" w:hAnsi="Times New Roman" w:cs="Times New Roman"/>
          <w:sz w:val="24"/>
          <w:szCs w:val="24"/>
        </w:rPr>
        <w:t>反射次数</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2</w:t>
      </w:r>
      <w:r>
        <w:rPr>
          <w:rFonts w:hint="eastAsia" w:ascii="Times New Roman" w:hAnsi="Times New Roman" w:cs="Times New Roman"/>
          <w:sz w:val="24"/>
          <w:szCs w:val="24"/>
        </w:rPr>
        <w:t>的位移重构误差在7</w:t>
      </w:r>
      <w:r>
        <w:rPr>
          <w:rFonts w:ascii="Times New Roman" w:hAnsi="Times New Roman" w:cs="Times New Roman"/>
          <w:sz w:val="24"/>
          <w:szCs w:val="24"/>
        </w:rPr>
        <w:t xml:space="preserve"> </w:t>
      </w:r>
      <w:r>
        <w:rPr>
          <w:rFonts w:hint="eastAsia" w:ascii="Times New Roman" w:hAnsi="Times New Roman" w:cs="Times New Roman"/>
          <w:sz w:val="24"/>
          <w:szCs w:val="24"/>
        </w:rPr>
        <w:t>~</w:t>
      </w:r>
      <w:r>
        <w:rPr>
          <w:rFonts w:ascii="Times New Roman" w:hAnsi="Times New Roman" w:cs="Times New Roman"/>
          <w:sz w:val="24"/>
          <w:szCs w:val="24"/>
        </w:rPr>
        <w:t xml:space="preserve"> 9 </w:t>
      </w:r>
      <w:r>
        <w:rPr>
          <w:rFonts w:hint="eastAsia" w:ascii="Times New Roman" w:hAnsi="Times New Roman" w:cs="Times New Roman"/>
          <w:sz w:val="24"/>
          <w:szCs w:val="24"/>
        </w:rPr>
        <w:t>nm范围内</w:t>
      </w:r>
      <w:bookmarkStart w:id="196" w:name="OLE_LINK66"/>
      <w:r>
        <w:rPr>
          <w:rFonts w:hint="eastAsia" w:ascii="Times New Roman" w:hAnsi="Times New Roman" w:cs="Times New Roman"/>
          <w:sz w:val="24"/>
          <w:szCs w:val="24"/>
        </w:rPr>
        <w:t>，</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的位移重构误差在</w:t>
      </w:r>
      <w:r>
        <w:rPr>
          <w:rFonts w:ascii="Times New Roman" w:hAnsi="Times New Roman" w:cs="Times New Roman"/>
          <w:sz w:val="24"/>
          <w:szCs w:val="24"/>
        </w:rPr>
        <w:t xml:space="preserve">4 </w:t>
      </w:r>
      <w:r>
        <w:rPr>
          <w:rFonts w:hint="eastAsia" w:ascii="Times New Roman" w:hAnsi="Times New Roman" w:cs="Times New Roman"/>
          <w:sz w:val="24"/>
          <w:szCs w:val="24"/>
        </w:rPr>
        <w:t>~</w:t>
      </w:r>
      <w:r>
        <w:rPr>
          <w:rFonts w:ascii="Times New Roman" w:hAnsi="Times New Roman" w:cs="Times New Roman"/>
          <w:sz w:val="24"/>
          <w:szCs w:val="24"/>
        </w:rPr>
        <w:t xml:space="preserve"> 5 </w:t>
      </w:r>
      <w:r>
        <w:rPr>
          <w:rFonts w:hint="eastAsia" w:ascii="Times New Roman" w:hAnsi="Times New Roman" w:cs="Times New Roman"/>
          <w:sz w:val="24"/>
          <w:szCs w:val="24"/>
        </w:rPr>
        <w:t>nm范围内</w:t>
      </w:r>
      <w:bookmarkEnd w:id="196"/>
      <w:r>
        <w:rPr>
          <w:rFonts w:hint="eastAsia" w:ascii="Times New Roman" w:hAnsi="Times New Roman" w:cs="Times New Roman"/>
          <w:sz w:val="24"/>
          <w:szCs w:val="24"/>
        </w:rPr>
        <w:t>，而</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8</w:t>
      </w:r>
      <w:r>
        <w:rPr>
          <w:rFonts w:hint="eastAsia" w:ascii="Times New Roman" w:hAnsi="Times New Roman" w:cs="Times New Roman"/>
          <w:sz w:val="24"/>
          <w:szCs w:val="24"/>
        </w:rPr>
        <w:t>的位移重构误差在2</w:t>
      </w:r>
      <w:r>
        <w:rPr>
          <w:rFonts w:ascii="Times New Roman" w:hAnsi="Times New Roman" w:cs="Times New Roman"/>
          <w:sz w:val="24"/>
          <w:szCs w:val="24"/>
        </w:rPr>
        <w:t xml:space="preserve"> </w:t>
      </w:r>
      <w:r>
        <w:rPr>
          <w:rFonts w:hint="eastAsia" w:ascii="Times New Roman" w:hAnsi="Times New Roman" w:cs="Times New Roman"/>
          <w:sz w:val="24"/>
          <w:szCs w:val="24"/>
        </w:rPr>
        <w:t>~</w:t>
      </w:r>
      <w:r>
        <w:rPr>
          <w:rFonts w:ascii="Times New Roman" w:hAnsi="Times New Roman" w:cs="Times New Roman"/>
          <w:sz w:val="24"/>
          <w:szCs w:val="24"/>
        </w:rPr>
        <w:t xml:space="preserve">3 </w:t>
      </w:r>
      <w:r>
        <w:rPr>
          <w:rFonts w:hint="eastAsia" w:ascii="Times New Roman" w:hAnsi="Times New Roman" w:cs="Times New Roman"/>
          <w:sz w:val="24"/>
          <w:szCs w:val="24"/>
        </w:rPr>
        <w:t>nm之间。由此可知，随着反射次数</w:t>
      </w:r>
      <w:r>
        <w:rPr>
          <w:rFonts w:hint="eastAsia" w:ascii="Times New Roman" w:hAnsi="Times New Roman" w:cs="Times New Roman"/>
          <w:i/>
          <w:sz w:val="24"/>
          <w:szCs w:val="24"/>
        </w:rPr>
        <w:t>N</w:t>
      </w:r>
      <w:r>
        <w:rPr>
          <w:rFonts w:hint="eastAsia" w:ascii="Times New Roman" w:hAnsi="Times New Roman" w:cs="Times New Roman"/>
          <w:sz w:val="24"/>
          <w:szCs w:val="24"/>
        </w:rPr>
        <w:t>的增加，MRT-PM系统的重构误差也相应降低。图中红色方块表示EOM-PM的位移重构误差，在驱动电压0</w:t>
      </w:r>
      <w:r>
        <w:rPr>
          <w:rFonts w:ascii="Times New Roman" w:hAnsi="Times New Roman" w:cs="Times New Roman"/>
          <w:sz w:val="24"/>
          <w:szCs w:val="24"/>
        </w:rPr>
        <w:t xml:space="preserve">.4 </w:t>
      </w:r>
      <w:r>
        <w:rPr>
          <w:rFonts w:hint="eastAsia" w:ascii="Times New Roman" w:hAnsi="Times New Roman" w:cs="Times New Roman"/>
          <w:sz w:val="24"/>
          <w:szCs w:val="24"/>
        </w:rPr>
        <w:t>V~</w:t>
      </w:r>
      <w:r>
        <w:rPr>
          <w:rFonts w:ascii="Times New Roman" w:hAnsi="Times New Roman" w:cs="Times New Roman"/>
          <w:sz w:val="24"/>
          <w:szCs w:val="24"/>
        </w:rPr>
        <w:t xml:space="preserve">1.2 </w:t>
      </w:r>
      <w:r>
        <w:rPr>
          <w:rFonts w:hint="eastAsia" w:ascii="Times New Roman" w:hAnsi="Times New Roman" w:cs="Times New Roman"/>
          <w:sz w:val="24"/>
          <w:szCs w:val="24"/>
        </w:rPr>
        <w:t>V内，其重构误差介于1</w:t>
      </w:r>
      <w:r>
        <w:rPr>
          <w:rFonts w:ascii="Times New Roman" w:hAnsi="Times New Roman" w:cs="Times New Roman"/>
          <w:sz w:val="24"/>
          <w:szCs w:val="24"/>
        </w:rPr>
        <w:t xml:space="preserve">0 </w:t>
      </w:r>
      <w:r>
        <w:rPr>
          <w:rFonts w:hint="eastAsia" w:ascii="Times New Roman" w:hAnsi="Times New Roman" w:cs="Times New Roman"/>
          <w:sz w:val="24"/>
          <w:szCs w:val="24"/>
        </w:rPr>
        <w:t>~</w:t>
      </w:r>
      <w:r>
        <w:rPr>
          <w:rFonts w:ascii="Times New Roman" w:hAnsi="Times New Roman" w:cs="Times New Roman"/>
          <w:sz w:val="24"/>
          <w:szCs w:val="24"/>
        </w:rPr>
        <w:t xml:space="preserve"> 20 </w:t>
      </w:r>
      <w:r>
        <w:rPr>
          <w:rFonts w:hint="eastAsia" w:ascii="Times New Roman" w:hAnsi="Times New Roman" w:cs="Times New Roman"/>
          <w:sz w:val="24"/>
          <w:szCs w:val="24"/>
        </w:rPr>
        <w:t>nm之间，但当驱动电压降至0</w:t>
      </w:r>
      <w:r>
        <w:rPr>
          <w:rFonts w:ascii="Times New Roman" w:hAnsi="Times New Roman" w:cs="Times New Roman"/>
          <w:sz w:val="24"/>
          <w:szCs w:val="24"/>
        </w:rPr>
        <w:t>.2</w:t>
      </w:r>
      <w:r>
        <w:rPr>
          <w:rFonts w:hint="eastAsia" w:ascii="Times New Roman" w:hAnsi="Times New Roman" w:cs="Times New Roman"/>
          <w:sz w:val="24"/>
          <w:szCs w:val="24"/>
        </w:rPr>
        <w:t>V，即振幅为8</w:t>
      </w:r>
      <w:r>
        <w:rPr>
          <w:rFonts w:ascii="Times New Roman" w:hAnsi="Times New Roman" w:cs="Times New Roman"/>
          <w:sz w:val="24"/>
          <w:szCs w:val="24"/>
        </w:rPr>
        <w:t xml:space="preserve">8.5 </w:t>
      </w:r>
      <w:r>
        <w:rPr>
          <w:rFonts w:hint="eastAsia" w:ascii="Times New Roman" w:hAnsi="Times New Roman" w:cs="Times New Roman"/>
          <w:sz w:val="24"/>
          <w:szCs w:val="24"/>
        </w:rPr>
        <w:t>nm时，重构误差为4</w:t>
      </w:r>
      <w:r>
        <w:rPr>
          <w:rFonts w:ascii="Times New Roman" w:hAnsi="Times New Roman" w:cs="Times New Roman"/>
          <w:sz w:val="24"/>
          <w:szCs w:val="24"/>
        </w:rPr>
        <w:t xml:space="preserve">0 </w:t>
      </w:r>
      <w:r>
        <w:rPr>
          <w:rFonts w:hint="eastAsia" w:ascii="Times New Roman" w:hAnsi="Times New Roman" w:cs="Times New Roman"/>
          <w:sz w:val="24"/>
          <w:szCs w:val="24"/>
        </w:rPr>
        <w:t>nm，此时相对误差达到了4</w:t>
      </w:r>
      <w:r>
        <w:rPr>
          <w:rFonts w:ascii="Times New Roman" w:hAnsi="Times New Roman" w:cs="Times New Roman"/>
          <w:sz w:val="24"/>
          <w:szCs w:val="24"/>
        </w:rPr>
        <w:t>5</w:t>
      </w:r>
      <w:r>
        <w:rPr>
          <w:rFonts w:hint="eastAsia" w:ascii="Times New Roman" w:hAnsi="Times New Roman" w:cs="Times New Roman"/>
          <w:sz w:val="24"/>
          <w:szCs w:val="24"/>
        </w:rPr>
        <w:t>%，该方法基本失效，当</w:t>
      </w:r>
      <w:r>
        <w:rPr>
          <w:rFonts w:hint="eastAsia" w:ascii="Times New Roman" w:hAnsi="Times New Roman" w:cs="Times New Roman"/>
          <w:sz w:val="24"/>
          <w:szCs w:val="24"/>
          <w:highlight w:val="yellow"/>
          <w:rPrChange w:id="66" w:author="admin" w:date="2021-05-13T20:48:00Z">
            <w:rPr>
              <w:rFonts w:hint="eastAsia" w:ascii="Times New Roman" w:hAnsi="Times New Roman" w:cs="Times New Roman"/>
              <w:sz w:val="24"/>
              <w:szCs w:val="24"/>
            </w:rPr>
          </w:rPrChange>
        </w:rPr>
        <w:t>继续降低驱动电压至</w:t>
      </w:r>
      <w:r>
        <w:rPr>
          <w:rFonts w:hint="eastAsia" w:ascii="Times New Roman" w:hAnsi="Times New Roman" w:cs="Times New Roman"/>
          <w:sz w:val="24"/>
          <w:szCs w:val="24"/>
          <w:highlight w:val="yellow"/>
          <w:rPrChange w:id="67" w:author="admin" w:date="2021-05-13T20:48:00Z">
            <w:rPr>
              <w:rFonts w:hint="eastAsia" w:ascii="Times New Roman" w:hAnsi="Times New Roman" w:cs="Times New Roman"/>
              <w:sz w:val="24"/>
              <w:szCs w:val="24"/>
            </w:rPr>
          </w:rPrChange>
        </w:rPr>
        <w:t>0</w:t>
      </w:r>
      <w:r>
        <w:rPr>
          <w:rFonts w:ascii="Times New Roman" w:hAnsi="Times New Roman" w:cs="Times New Roman"/>
          <w:sz w:val="24"/>
          <w:szCs w:val="24"/>
          <w:highlight w:val="yellow"/>
          <w:rPrChange w:id="68" w:author="admin" w:date="2021-05-13T20:48:00Z">
            <w:rPr>
              <w:rFonts w:ascii="Times New Roman" w:hAnsi="Times New Roman" w:cs="Times New Roman"/>
              <w:sz w:val="24"/>
              <w:szCs w:val="24"/>
            </w:rPr>
          </w:rPrChange>
        </w:rPr>
        <w:t xml:space="preserve">.1 </w:t>
      </w:r>
      <w:r>
        <w:rPr>
          <w:rFonts w:hint="eastAsia" w:ascii="Times New Roman" w:hAnsi="Times New Roman" w:cs="Times New Roman"/>
          <w:sz w:val="24"/>
          <w:szCs w:val="24"/>
          <w:highlight w:val="yellow"/>
          <w:rPrChange w:id="69" w:author="admin" w:date="2021-05-13T20:48:00Z">
            <w:rPr>
              <w:rFonts w:hint="eastAsia" w:ascii="Times New Roman" w:hAnsi="Times New Roman" w:cs="Times New Roman"/>
              <w:sz w:val="24"/>
              <w:szCs w:val="24"/>
            </w:rPr>
          </w:rPrChange>
        </w:rPr>
        <w:t>V</w:t>
      </w:r>
      <w:r>
        <w:rPr>
          <w:rFonts w:hint="eastAsia" w:ascii="Times New Roman" w:hAnsi="Times New Roman" w:cs="Times New Roman"/>
          <w:sz w:val="24"/>
          <w:szCs w:val="24"/>
          <w:highlight w:val="yellow"/>
          <w:rPrChange w:id="70" w:author="admin" w:date="2021-05-13T20:48:00Z">
            <w:rPr>
              <w:rFonts w:hint="eastAsia" w:ascii="Times New Roman" w:hAnsi="Times New Roman" w:cs="Times New Roman"/>
              <w:sz w:val="24"/>
              <w:szCs w:val="24"/>
            </w:rPr>
          </w:rPrChange>
        </w:rPr>
        <w:t>，即振幅为</w:t>
      </w:r>
      <w:r>
        <w:rPr>
          <w:rFonts w:hint="eastAsia" w:ascii="Times New Roman" w:hAnsi="Times New Roman" w:cs="Times New Roman"/>
          <w:sz w:val="24"/>
          <w:szCs w:val="24"/>
          <w:highlight w:val="yellow"/>
          <w:rPrChange w:id="71" w:author="admin" w:date="2021-05-13T20:48:00Z">
            <w:rPr>
              <w:rFonts w:hint="eastAsia" w:ascii="Times New Roman" w:hAnsi="Times New Roman" w:cs="Times New Roman"/>
              <w:sz w:val="24"/>
              <w:szCs w:val="24"/>
            </w:rPr>
          </w:rPrChange>
        </w:rPr>
        <w:t>4</w:t>
      </w:r>
      <w:r>
        <w:rPr>
          <w:rFonts w:ascii="Times New Roman" w:hAnsi="Times New Roman" w:cs="Times New Roman"/>
          <w:sz w:val="24"/>
          <w:szCs w:val="24"/>
          <w:highlight w:val="yellow"/>
          <w:rPrChange w:id="72" w:author="admin" w:date="2021-05-13T20:48:00Z">
            <w:rPr>
              <w:rFonts w:ascii="Times New Roman" w:hAnsi="Times New Roman" w:cs="Times New Roman"/>
              <w:sz w:val="24"/>
              <w:szCs w:val="24"/>
            </w:rPr>
          </w:rPrChange>
        </w:rPr>
        <w:t>4.2</w:t>
      </w:r>
      <w:r>
        <w:rPr>
          <w:rFonts w:ascii="Times New Roman" w:hAnsi="Times New Roman" w:cs="Times New Roman"/>
          <w:sz w:val="24"/>
          <w:szCs w:val="24"/>
          <w:highlight w:val="yellow"/>
          <w:rPrChange w:id="73" w:author="admin" w:date="2021-05-13T20:48:00Z">
            <w:rPr>
              <w:rFonts w:ascii="Times New Roman" w:hAnsi="Times New Roman" w:cs="Times New Roman"/>
              <w:sz w:val="24"/>
              <w:szCs w:val="24"/>
            </w:rPr>
          </w:rPrChange>
        </w:rPr>
        <w:t xml:space="preserve"> </w:t>
      </w:r>
      <w:r>
        <w:rPr>
          <w:rFonts w:hint="eastAsia" w:ascii="Times New Roman" w:hAnsi="Times New Roman" w:cs="Times New Roman"/>
          <w:sz w:val="24"/>
          <w:szCs w:val="24"/>
          <w:highlight w:val="yellow"/>
          <w:rPrChange w:id="74" w:author="admin" w:date="2021-05-13T20:48:00Z">
            <w:rPr>
              <w:rFonts w:hint="eastAsia" w:ascii="Times New Roman" w:hAnsi="Times New Roman" w:cs="Times New Roman"/>
              <w:sz w:val="24"/>
              <w:szCs w:val="24"/>
            </w:rPr>
          </w:rPrChange>
        </w:rPr>
        <w:t>nm</w:t>
      </w:r>
      <w:r>
        <w:rPr>
          <w:rFonts w:hint="eastAsia" w:ascii="Times New Roman" w:hAnsi="Times New Roman" w:cs="Times New Roman"/>
          <w:sz w:val="24"/>
          <w:szCs w:val="24"/>
          <w:highlight w:val="yellow"/>
          <w:rPrChange w:id="75" w:author="admin" w:date="2021-05-13T20:48:00Z">
            <w:rPr>
              <w:rFonts w:hint="eastAsia" w:ascii="Times New Roman" w:hAnsi="Times New Roman" w:cs="Times New Roman"/>
              <w:sz w:val="24"/>
              <w:szCs w:val="24"/>
            </w:rPr>
          </w:rPrChange>
        </w:rPr>
        <w:t>时，重构误差高达</w:t>
      </w:r>
      <w:r>
        <w:rPr>
          <w:rFonts w:hint="eastAsia" w:ascii="Times New Roman" w:hAnsi="Times New Roman" w:cs="Times New Roman"/>
          <w:sz w:val="24"/>
          <w:szCs w:val="24"/>
          <w:highlight w:val="yellow"/>
          <w:rPrChange w:id="76" w:author="admin" w:date="2021-05-13T20:48:00Z">
            <w:rPr>
              <w:rFonts w:hint="eastAsia" w:ascii="Times New Roman" w:hAnsi="Times New Roman" w:cs="Times New Roman"/>
              <w:sz w:val="24"/>
              <w:szCs w:val="24"/>
            </w:rPr>
          </w:rPrChange>
        </w:rPr>
        <w:t>4</w:t>
      </w:r>
      <w:r>
        <w:rPr>
          <w:rFonts w:ascii="Times New Roman" w:hAnsi="Times New Roman" w:cs="Times New Roman"/>
          <w:sz w:val="24"/>
          <w:szCs w:val="24"/>
          <w:highlight w:val="yellow"/>
          <w:rPrChange w:id="77" w:author="admin" w:date="2021-05-13T20:48:00Z">
            <w:rPr>
              <w:rFonts w:ascii="Times New Roman" w:hAnsi="Times New Roman" w:cs="Times New Roman"/>
              <w:sz w:val="24"/>
              <w:szCs w:val="24"/>
            </w:rPr>
          </w:rPrChange>
        </w:rPr>
        <w:t>8</w:t>
      </w:r>
      <w:r>
        <w:rPr>
          <w:rFonts w:ascii="Times New Roman" w:hAnsi="Times New Roman" w:cs="Times New Roman"/>
          <w:sz w:val="24"/>
          <w:szCs w:val="24"/>
          <w:highlight w:val="yellow"/>
          <w:rPrChange w:id="78" w:author="admin" w:date="2021-05-13T20:48:00Z">
            <w:rPr>
              <w:rFonts w:ascii="Times New Roman" w:hAnsi="Times New Roman" w:cs="Times New Roman"/>
              <w:sz w:val="24"/>
              <w:szCs w:val="24"/>
            </w:rPr>
          </w:rPrChange>
        </w:rPr>
        <w:t xml:space="preserve"> </w:t>
      </w:r>
      <w:r>
        <w:rPr>
          <w:rFonts w:hint="eastAsia" w:ascii="Times New Roman" w:hAnsi="Times New Roman" w:cs="Times New Roman"/>
          <w:sz w:val="24"/>
          <w:szCs w:val="24"/>
          <w:highlight w:val="yellow"/>
          <w:rPrChange w:id="79" w:author="admin" w:date="2021-05-13T20:48:00Z">
            <w:rPr>
              <w:rFonts w:hint="eastAsia" w:ascii="Times New Roman" w:hAnsi="Times New Roman" w:cs="Times New Roman"/>
              <w:sz w:val="24"/>
              <w:szCs w:val="24"/>
            </w:rPr>
          </w:rPrChange>
        </w:rPr>
        <w:t>nm</w:t>
      </w:r>
      <w:r>
        <w:rPr>
          <w:rFonts w:hint="eastAsia" w:ascii="Times New Roman" w:hAnsi="Times New Roman" w:cs="Times New Roman"/>
          <w:sz w:val="24"/>
          <w:szCs w:val="24"/>
          <w:highlight w:val="yellow"/>
          <w:rPrChange w:id="80" w:author="admin" w:date="2021-05-13T20:48:00Z">
            <w:rPr>
              <w:rFonts w:hint="eastAsia" w:ascii="Times New Roman" w:hAnsi="Times New Roman" w:cs="Times New Roman"/>
              <w:sz w:val="24"/>
              <w:szCs w:val="24"/>
            </w:rPr>
          </w:rPrChange>
        </w:rPr>
        <w:t>，已超过振幅值，该方法完全失效。</w:t>
      </w:r>
      <w:r>
        <w:rPr>
          <w:rFonts w:hint="eastAsia" w:ascii="Times New Roman" w:hAnsi="Times New Roman" w:cs="Times New Roman"/>
          <w:sz w:val="24"/>
          <w:szCs w:val="24"/>
        </w:rPr>
        <w:t>由图可看出，MRT-PM的重构误差曲线始终位于EOM-PM的重构误差曲线下方，即在相同的振动条件下，前者的重构误差优于后者。因此通过在EOM-PM系统中引入多次反射结构，可拓宽系统的测量范围，并提高系统的测量精度，降低重构误差，此外该系统还可通过增加反射次数以减小重构误差。</w:t>
      </w:r>
    </w:p>
    <w:p>
      <w:pPr>
        <w:pStyle w:val="52"/>
        <w:spacing w:line="240" w:lineRule="auto"/>
        <w:ind w:firstLine="480"/>
        <w:jc w:val="center"/>
      </w:pPr>
      <w:r>
        <w:object>
          <v:shape id="_x0000_i1292" o:spt="75" type="#_x0000_t75" style="height:237pt;width:291pt;" o:ole="t" filled="f" o:preferrelative="t" stroked="f" coordsize="21600,21600">
            <v:path/>
            <v:fill on="f" focussize="0,0"/>
            <v:stroke on="f" joinstyle="miter"/>
            <v:imagedata r:id="rId475" cropleft="5519f" croptop="4654f" cropright="5179f" cropbottom="2784f" o:title=""/>
            <o:lock v:ext="edit" aspectratio="t"/>
            <w10:wrap type="none"/>
            <w10:anchorlock/>
          </v:shape>
          <o:OLEObject Type="Embed" ProgID="Origin50.Graph" ShapeID="_x0000_i1292" DrawAspect="Content" ObjectID="_1468075992" r:id="rId474">
            <o:LockedField>false</o:LockedField>
          </o:OLEObject>
        </w:object>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图3 - 19 </w:t>
      </w:r>
      <w:r>
        <w:rPr>
          <w:rFonts w:hint="eastAsia" w:ascii="Times New Roman" w:hAnsi="Times New Roman" w:cs="Times New Roman" w:eastAsiaTheme="minorEastAsia"/>
          <w:b/>
          <w:sz w:val="24"/>
          <w:szCs w:val="24"/>
        </w:rPr>
        <w:t>不同振幅的误差对比图</w:t>
      </w:r>
    </w:p>
    <w:p>
      <w:pPr>
        <w:pStyle w:val="13"/>
      </w:pPr>
      <w:bookmarkStart w:id="197" w:name="_Toc69843273"/>
      <w:bookmarkStart w:id="198" w:name="_Toc37183294"/>
      <w:bookmarkStart w:id="199" w:name="_Toc70084400"/>
      <w:bookmarkStart w:id="200" w:name="_Toc69564498"/>
      <w:bookmarkStart w:id="201" w:name="_Toc69843234"/>
      <w:bookmarkStart w:id="202" w:name="_Toc70085214"/>
      <w:r>
        <w:rPr>
          <w:rFonts w:ascii="Times New Roman" w:hAnsi="Times New Roman" w:cs="Times New Roman"/>
        </w:rPr>
        <w:t xml:space="preserve">3.4 </w:t>
      </w:r>
      <w:r>
        <w:t>本章小结</w:t>
      </w:r>
      <w:bookmarkEnd w:id="197"/>
      <w:bookmarkEnd w:id="198"/>
      <w:bookmarkEnd w:id="199"/>
      <w:bookmarkEnd w:id="200"/>
      <w:bookmarkEnd w:id="201"/>
      <w:bookmarkEnd w:id="202"/>
    </w:p>
    <w:p>
      <w:pPr>
        <w:spacing w:line="360" w:lineRule="auto"/>
        <w:ind w:firstLine="480" w:firstLineChars="200"/>
        <w:rPr>
          <w:rFonts w:ascii="Times New Roman" w:hAnsi="Times New Roman" w:cs="Times New Roman"/>
          <w:sz w:val="24"/>
          <w:szCs w:val="24"/>
        </w:rPr>
      </w:pPr>
      <w:bookmarkStart w:id="203" w:name="OLE_LINK102"/>
      <w:bookmarkStart w:id="204" w:name="OLE_LINK101"/>
      <w:r>
        <w:rPr>
          <w:rFonts w:hint="eastAsia" w:ascii="Times New Roman" w:hAnsi="Times New Roman" w:cs="Times New Roman"/>
          <w:sz w:val="24"/>
          <w:szCs w:val="24"/>
        </w:rPr>
        <w:t>本章提出了一种新型的透射式相位调制方法（MRT-PM），将</w:t>
      </w:r>
      <w:r>
        <w:rPr>
          <w:rFonts w:hint="eastAsia" w:ascii="Times New Roman" w:hAnsi="Times New Roman" w:cs="Times New Roman"/>
          <w:sz w:val="24"/>
          <w:szCs w:val="24"/>
          <w:highlight w:val="yellow"/>
          <w:rPrChange w:id="81" w:author="admin" w:date="2021-05-13T20:49:00Z">
            <w:rPr>
              <w:rFonts w:hint="eastAsia" w:ascii="Times New Roman" w:hAnsi="Times New Roman" w:cs="Times New Roman"/>
              <w:sz w:val="24"/>
              <w:szCs w:val="24"/>
            </w:rPr>
          </w:rPrChange>
        </w:rPr>
        <w:t>多次反射技术引入传统的</w:t>
      </w:r>
      <w:r>
        <w:rPr>
          <w:rFonts w:hint="eastAsia" w:ascii="Times New Roman" w:hAnsi="Times New Roman" w:cs="Times New Roman"/>
          <w:sz w:val="24"/>
          <w:szCs w:val="24"/>
          <w:highlight w:val="yellow"/>
          <w:rPrChange w:id="82" w:author="admin" w:date="2021-05-13T20:49:00Z">
            <w:rPr>
              <w:rFonts w:hint="eastAsia" w:ascii="Times New Roman" w:hAnsi="Times New Roman" w:cs="Times New Roman"/>
              <w:sz w:val="24"/>
              <w:szCs w:val="24"/>
            </w:rPr>
          </w:rPrChange>
        </w:rPr>
        <w:t>EOM</w:t>
      </w:r>
      <w:r>
        <w:rPr>
          <w:rFonts w:hint="eastAsia" w:ascii="Times New Roman" w:hAnsi="Times New Roman" w:cs="Times New Roman"/>
          <w:sz w:val="24"/>
          <w:szCs w:val="24"/>
          <w:highlight w:val="yellow"/>
          <w:rPrChange w:id="83" w:author="admin" w:date="2021-05-13T20:49:00Z">
            <w:rPr>
              <w:rFonts w:hint="eastAsia" w:ascii="Times New Roman" w:hAnsi="Times New Roman" w:cs="Times New Roman"/>
              <w:sz w:val="24"/>
              <w:szCs w:val="24"/>
            </w:rPr>
          </w:rPrChange>
        </w:rPr>
        <w:t>相位调制中，用于实现纳米级的微位移重构</w:t>
      </w:r>
      <w:r>
        <w:rPr>
          <w:rFonts w:hint="eastAsia" w:ascii="Times New Roman" w:hAnsi="Times New Roman" w:cs="Times New Roman"/>
          <w:sz w:val="24"/>
          <w:szCs w:val="24"/>
        </w:rPr>
        <w:t>。本章首先从理论上对该方法的相位调制和解调过程进行了详细的推导，并对调制深度及调制频率的选择进行了说明。为了证明方法的可行性，进行了不同振幅、不同反射次数等一系列模拟仿真和实验，并与传统的EOM相位调制对比。仿真及实验结果均表明，在传统的EOM相位调制系统中引入多次反射结构，使系统具有探测极弱振动的能力，从而拓宽了系统的测量范围，并提高系统的测量精度，降低重构误差，此外该系统还可通过增加反射次数以减小重构误差。因此，提出的方法在纳米测量振动领域中具有潜在的应用价值。</w:t>
      </w:r>
      <w:bookmarkEnd w:id="203"/>
      <w:bookmarkEnd w:id="204"/>
    </w:p>
    <w:p>
      <w:pPr>
        <w:widowControl/>
        <w:jc w:val="left"/>
        <w:rPr>
          <w:rFonts w:ascii="Times New Roman" w:hAnsi="Times New Roman" w:eastAsia="黑体" w:cs="Times New Roman"/>
          <w:b/>
          <w:bCs/>
          <w:sz w:val="30"/>
          <w:szCs w:val="30"/>
        </w:rPr>
      </w:pPr>
      <w:bookmarkStart w:id="205" w:name="_Toc37183295"/>
    </w:p>
    <w:p>
      <w:pPr>
        <w:widowControl/>
        <w:jc w:val="left"/>
        <w:rPr>
          <w:rFonts w:ascii="Times New Roman" w:hAnsi="Times New Roman" w:eastAsia="黑体" w:cs="Times New Roman"/>
          <w:b/>
          <w:bCs/>
          <w:sz w:val="30"/>
          <w:szCs w:val="30"/>
        </w:rPr>
      </w:pPr>
      <w:r>
        <w:rPr>
          <w:rFonts w:ascii="Times New Roman" w:hAnsi="Times New Roman" w:cs="Times New Roman"/>
          <w:szCs w:val="30"/>
        </w:rPr>
        <w:br w:type="page"/>
      </w:r>
    </w:p>
    <w:p>
      <w:pPr>
        <w:pStyle w:val="15"/>
        <w:jc w:val="both"/>
        <w:rPr>
          <w:rFonts w:ascii="Times New Roman" w:hAnsi="Times New Roman" w:cs="Times New Roman"/>
          <w:szCs w:val="30"/>
        </w:rPr>
        <w:sectPr>
          <w:headerReference r:id="rId15" w:type="default"/>
          <w:type w:val="continuous"/>
          <w:pgSz w:w="11906" w:h="16838"/>
          <w:pgMar w:top="1440" w:right="1588" w:bottom="1440" w:left="1588" w:header="851" w:footer="992" w:gutter="0"/>
          <w:cols w:space="425" w:num="1"/>
          <w:docGrid w:type="lines" w:linePitch="312" w:charSpace="0"/>
        </w:sectPr>
      </w:pPr>
    </w:p>
    <w:p>
      <w:pPr>
        <w:pStyle w:val="15"/>
        <w:numPr>
          <w:ilvl w:val="0"/>
          <w:numId w:val="3"/>
        </w:numPr>
        <w:ind w:left="0" w:firstLine="0"/>
        <w:rPr>
          <w:rFonts w:ascii="Times New Roman" w:hAnsi="Times New Roman" w:cs="Times New Roman"/>
          <w:szCs w:val="30"/>
        </w:rPr>
      </w:pPr>
      <w:bookmarkStart w:id="206" w:name="_Toc69843235"/>
      <w:bookmarkStart w:id="207" w:name="_Toc70085215"/>
      <w:bookmarkStart w:id="208" w:name="_Toc69564499"/>
      <w:bookmarkStart w:id="209" w:name="_Toc70084401"/>
      <w:bookmarkStart w:id="210" w:name="_Toc69843274"/>
      <w:r>
        <w:rPr>
          <w:rFonts w:ascii="Times New Roman" w:hAnsi="Times New Roman" w:cs="Times New Roman"/>
          <w:szCs w:val="30"/>
        </w:rPr>
        <w:t>第四章 基于</w:t>
      </w:r>
      <w:bookmarkEnd w:id="205"/>
      <w:r>
        <w:rPr>
          <w:rFonts w:hint="eastAsia" w:ascii="Times New Roman" w:hAnsi="Times New Roman" w:cs="Times New Roman"/>
          <w:szCs w:val="30"/>
        </w:rPr>
        <w:t>反射式相位调制的自混合干涉测量</w:t>
      </w:r>
      <w:bookmarkEnd w:id="206"/>
      <w:bookmarkEnd w:id="207"/>
      <w:bookmarkEnd w:id="208"/>
      <w:bookmarkEnd w:id="209"/>
      <w:bookmarkEnd w:id="210"/>
    </w:p>
    <w:p>
      <w:pPr>
        <w:pStyle w:val="13"/>
      </w:pPr>
      <w:bookmarkStart w:id="211" w:name="_Toc69564500"/>
      <w:bookmarkStart w:id="212" w:name="_Toc69843275"/>
      <w:bookmarkStart w:id="213" w:name="_Toc70085216"/>
      <w:bookmarkStart w:id="214" w:name="_Toc70084402"/>
      <w:bookmarkStart w:id="215" w:name="_Toc37183296"/>
      <w:bookmarkStart w:id="216" w:name="_Toc69843236"/>
      <w:r>
        <w:rPr>
          <w:rFonts w:ascii="Times New Roman" w:hAnsi="Times New Roman" w:cs="Times New Roman"/>
        </w:rPr>
        <w:t xml:space="preserve">4.1 </w:t>
      </w:r>
      <w:r>
        <w:t>研究背景</w:t>
      </w:r>
      <w:bookmarkEnd w:id="211"/>
      <w:bookmarkEnd w:id="212"/>
      <w:bookmarkEnd w:id="213"/>
      <w:bookmarkEnd w:id="214"/>
      <w:bookmarkEnd w:id="215"/>
      <w:bookmarkEnd w:id="216"/>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随着现代化建设进程的快速推进，在工业、医学、通信等研究领域对微米级乃至纳米级测量系统的精度的要求日益提升。精密测量领域备受研究学者的广泛关注。为了达到较高的测量精度，研究学者通过研究提出了许多新的算法，除了前文提及的算法，还有相位解包裹算法</w:t>
      </w:r>
      <w:r>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w:instrText>
      </w:r>
      <w:r>
        <w:rPr>
          <w:rFonts w:hint="eastAsia" w:ascii="Times New Roman" w:hAnsi="Times New Roman" w:cs="Times New Roman"/>
          <w:sz w:val="24"/>
          <w:szCs w:val="24"/>
          <w:vertAlign w:val="superscript"/>
        </w:rPr>
        <w:instrText xml:space="preserve">REF _Ref69649198 \r \h</w:instrText>
      </w:r>
      <w:r>
        <w:rPr>
          <w:rFonts w:ascii="Times New Roman" w:hAnsi="Times New Roman" w:cs="Times New Roman"/>
          <w:sz w:val="24"/>
          <w:szCs w:val="24"/>
          <w:vertAlign w:val="superscript"/>
        </w:rPr>
        <w:instrText xml:space="preserve"> \#"[0" \* MERGEFORMAT </w:instrText>
      </w:r>
      <w:r>
        <w:rPr>
          <w:rFonts w:ascii="Times New Roman" w:hAnsi="Times New Roman" w:cs="Times New Roman"/>
          <w:sz w:val="24"/>
          <w:szCs w:val="24"/>
          <w:vertAlign w:val="superscript"/>
        </w:rPr>
        <w:fldChar w:fldCharType="separate"/>
      </w:r>
      <w:r>
        <w:rPr>
          <w:rFonts w:ascii="Times New Roman" w:hAnsi="Times New Roman" w:cs="Times New Roman"/>
          <w:sz w:val="24"/>
          <w:szCs w:val="24"/>
          <w:vertAlign w:val="superscript"/>
        </w:rPr>
        <w:t>[69</w:t>
      </w:r>
      <w:r>
        <w:rPr>
          <w:rFonts w:ascii="Times New Roman" w:hAnsi="Times New Roman" w:cs="Times New Roman"/>
          <w:sz w:val="24"/>
          <w:szCs w:val="24"/>
          <w:vertAlign w:val="superscript"/>
        </w:rPr>
        <w:fldChar w:fldCharType="end"/>
      </w:r>
      <w:r>
        <w:rPr>
          <w:rFonts w:ascii="Times New Roman" w:hAnsi="Times New Roman" w:cs="Times New Roman"/>
          <w:sz w:val="24"/>
          <w:szCs w:val="24"/>
          <w:vertAlign w:val="superscript"/>
        </w:rPr>
        <w:t>,</w:t>
      </w:r>
      <w:r>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REF _Ref69649201 \r \h \#"0]" \* MERGEFORMAT </w:instrText>
      </w:r>
      <w:r>
        <w:rPr>
          <w:rFonts w:ascii="Times New Roman" w:hAnsi="Times New Roman" w:cs="Times New Roman"/>
          <w:sz w:val="24"/>
          <w:szCs w:val="24"/>
          <w:vertAlign w:val="superscript"/>
        </w:rPr>
        <w:fldChar w:fldCharType="separate"/>
      </w:r>
      <w:r>
        <w:rPr>
          <w:rFonts w:ascii="Times New Roman" w:hAnsi="Times New Roman" w:cs="Times New Roman"/>
          <w:sz w:val="24"/>
          <w:szCs w:val="24"/>
          <w:vertAlign w:val="superscript"/>
        </w:rPr>
        <w:t>70]</w:t>
      </w:r>
      <w:r>
        <w:rPr>
          <w:rFonts w:ascii="Times New Roman" w:hAnsi="Times New Roman" w:cs="Times New Roman"/>
          <w:sz w:val="24"/>
          <w:szCs w:val="24"/>
          <w:vertAlign w:val="superscript"/>
        </w:rPr>
        <w:fldChar w:fldCharType="end"/>
      </w:r>
      <w:r>
        <w:rPr>
          <w:rFonts w:hint="eastAsia" w:ascii="Times New Roman" w:hAnsi="Times New Roman" w:cs="Times New Roman"/>
          <w:sz w:val="24"/>
          <w:szCs w:val="24"/>
        </w:rPr>
        <w:t>，这种方法不依赖条纹的数量，可获得较高的重构精度。但在实际实验中，SMI系统可能会受到各种环境因素的影响，如噪声、散斑效应等，导致信号强度波动。在这种情况下，利用相位解包裹算法不能准确地重构出外部目标物的振动位移。为了消除信号强度波动对相位解包裹算法的影响，在SMI技术中引入了相位调制。2</w:t>
      </w:r>
      <w:r>
        <w:rPr>
          <w:rFonts w:ascii="Times New Roman" w:hAnsi="Times New Roman" w:cs="Times New Roman"/>
          <w:sz w:val="24"/>
          <w:szCs w:val="24"/>
        </w:rPr>
        <w:t>011</w:t>
      </w:r>
      <w:r>
        <w:rPr>
          <w:rFonts w:hint="eastAsia" w:ascii="Times New Roman" w:hAnsi="Times New Roman" w:cs="Times New Roman"/>
          <w:sz w:val="24"/>
          <w:szCs w:val="24"/>
        </w:rPr>
        <w:t>年，Gu</w:t>
      </w:r>
      <w:r>
        <w:rPr>
          <w:rFonts w:ascii="Times New Roman" w:hAnsi="Times New Roman" w:cs="Times New Roman"/>
          <w:sz w:val="24"/>
          <w:szCs w:val="24"/>
        </w:rPr>
        <w:t>o</w:t>
      </w:r>
      <w:r>
        <w:rPr>
          <w:rFonts w:hint="eastAsia" w:ascii="Times New Roman" w:hAnsi="Times New Roman" w:cs="Times New Roman"/>
          <w:sz w:val="24"/>
          <w:szCs w:val="24"/>
        </w:rPr>
        <w:t>等人</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REF _Ref69649208 \r \h</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[71]</w:t>
      </w:r>
      <w:r>
        <w:rPr>
          <w:rFonts w:ascii="Times New Roman" w:hAnsi="Times New Roman" w:cs="Times New Roman"/>
          <w:sz w:val="24"/>
          <w:szCs w:val="24"/>
        </w:rPr>
        <w:fldChar w:fldCharType="end"/>
      </w:r>
      <w:r>
        <w:rPr>
          <w:rFonts w:hint="eastAsia" w:ascii="Times New Roman" w:hAnsi="Times New Roman" w:cs="Times New Roman"/>
          <w:sz w:val="24"/>
          <w:szCs w:val="24"/>
        </w:rPr>
        <w:t>利用放置在外腔中的电光调制器（EOM）进行相位调制，并采用正交解调技术对SMI信号进行处理实现微位移重构。2</w:t>
      </w:r>
      <w:r>
        <w:rPr>
          <w:rFonts w:ascii="Times New Roman" w:hAnsi="Times New Roman" w:cs="Times New Roman"/>
          <w:sz w:val="24"/>
          <w:szCs w:val="24"/>
        </w:rPr>
        <w:t>016</w:t>
      </w:r>
      <w:r>
        <w:rPr>
          <w:rFonts w:hint="eastAsia" w:ascii="Times New Roman" w:hAnsi="Times New Roman" w:cs="Times New Roman"/>
          <w:sz w:val="24"/>
          <w:szCs w:val="24"/>
        </w:rPr>
        <w:t>年，Jiang等人</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REF _Ref69649216 \r \h</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[72]</w:t>
      </w:r>
      <w:r>
        <w:rPr>
          <w:rFonts w:ascii="Times New Roman" w:hAnsi="Times New Roman" w:cs="Times New Roman"/>
          <w:sz w:val="24"/>
          <w:szCs w:val="24"/>
        </w:rPr>
        <w:fldChar w:fldCharType="end"/>
      </w:r>
      <w:r>
        <w:rPr>
          <w:rFonts w:hint="eastAsia" w:ascii="Times New Roman" w:hAnsi="Times New Roman" w:cs="Times New Roman"/>
          <w:sz w:val="24"/>
          <w:szCs w:val="24"/>
        </w:rPr>
        <w:t>将多重反馈技术与相位调制相结合，使用正交解调算法进行相位解调，通过仿真实验证实基于相位调制的MSMI的位移重构精度优于SMI。2</w:t>
      </w:r>
      <w:r>
        <w:rPr>
          <w:rFonts w:ascii="Times New Roman" w:hAnsi="Times New Roman" w:cs="Times New Roman"/>
          <w:sz w:val="24"/>
          <w:szCs w:val="24"/>
        </w:rPr>
        <w:t>017</w:t>
      </w:r>
      <w:r>
        <w:rPr>
          <w:rFonts w:hint="eastAsia" w:ascii="Times New Roman" w:hAnsi="Times New Roman" w:cs="Times New Roman"/>
          <w:sz w:val="24"/>
          <w:szCs w:val="24"/>
        </w:rPr>
        <w:t>年，该课题组</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hint="eastAsia" w:ascii="Times New Roman" w:hAnsi="Times New Roman" w:cs="Times New Roman"/>
          <w:sz w:val="24"/>
          <w:szCs w:val="24"/>
        </w:rPr>
        <w:instrText xml:space="preserve">REF _Ref69649224 \r \h</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[73]</w:t>
      </w:r>
      <w:r>
        <w:rPr>
          <w:rFonts w:ascii="Times New Roman" w:hAnsi="Times New Roman" w:cs="Times New Roman"/>
          <w:sz w:val="24"/>
          <w:szCs w:val="24"/>
        </w:rPr>
        <w:fldChar w:fldCharType="end"/>
      </w:r>
      <w:r>
        <w:rPr>
          <w:rFonts w:hint="eastAsia" w:ascii="Times New Roman" w:hAnsi="Times New Roman" w:cs="Times New Roman"/>
          <w:sz w:val="24"/>
          <w:szCs w:val="24"/>
        </w:rPr>
        <w:t>采用四象限积分法对相位调制后的MSMI信号解调，实现了更高精度的位移重构。利用电光调制器（EOM）进行正弦相位调制可以有效地抑制低频以及高频噪声对测量系统的影响，从而获得较好的信噪比。然而，系统需要高性能的偏振光器件以消除光偏振态的影响，这便增加了系统的成本以及系统结构的复杂度。</w:t>
      </w:r>
    </w:p>
    <w:p>
      <w:pPr>
        <w:spacing w:line="360" w:lineRule="auto"/>
        <w:ind w:firstLine="480" w:firstLineChars="200"/>
        <w:rPr>
          <w:rFonts w:ascii="Times New Roman" w:hAnsi="Times New Roman" w:cs="Times New Roman"/>
          <w:sz w:val="24"/>
          <w:szCs w:val="24"/>
        </w:rPr>
      </w:pPr>
      <w:bookmarkStart w:id="217" w:name="_Toc37183297"/>
      <w:bookmarkStart w:id="218" w:name="OLE_LINK88"/>
      <w:r>
        <w:rPr>
          <w:rFonts w:hint="eastAsia" w:ascii="Times New Roman" w:hAnsi="Times New Roman" w:cs="Times New Roman"/>
          <w:sz w:val="24"/>
          <w:szCs w:val="24"/>
        </w:rPr>
        <w:t>本章提出了一种新型的</w:t>
      </w:r>
      <w:r>
        <w:rPr>
          <w:rFonts w:hint="eastAsia" w:ascii="Times New Roman" w:hAnsi="Times New Roman" w:cs="Times New Roman"/>
          <w:sz w:val="24"/>
          <w:szCs w:val="24"/>
          <w:highlight w:val="yellow"/>
        </w:rPr>
        <w:t>反射式相位调制（RPM）方法</w:t>
      </w:r>
      <w:r>
        <w:rPr>
          <w:rFonts w:hint="eastAsia" w:ascii="Times New Roman" w:hAnsi="Times New Roman" w:cs="Times New Roman"/>
          <w:sz w:val="24"/>
          <w:szCs w:val="24"/>
        </w:rPr>
        <w:t>，</w:t>
      </w:r>
      <w:r>
        <w:rPr>
          <w:rFonts w:hint="eastAsia" w:ascii="Times New Roman" w:hAnsi="Times New Roman" w:cs="Times New Roman"/>
          <w:sz w:val="24"/>
          <w:szCs w:val="24"/>
          <w:highlight w:val="yellow"/>
        </w:rPr>
        <w:t>通过在外腔中放置高频振动的压电陶瓷器（PZT）来重构外部目标物振动位移。</w:t>
      </w:r>
      <w:r>
        <w:rPr>
          <w:rFonts w:hint="eastAsia" w:ascii="Times New Roman" w:hAnsi="Times New Roman" w:cs="Times New Roman"/>
          <w:sz w:val="24"/>
          <w:szCs w:val="24"/>
        </w:rPr>
        <w:t>此高频PZT起相位调制的作用。该方法有效结合相位调制与多次反射</w:t>
      </w:r>
      <w:r>
        <w:rPr>
          <w:rFonts w:hint="eastAsia" w:ascii="Times New Roman" w:hAnsi="Times New Roman" w:cs="Times New Roman"/>
          <w:sz w:val="24"/>
          <w:szCs w:val="24"/>
          <w:vertAlign w:val="superscript"/>
        </w:rPr>
        <w:t>[19]</w:t>
      </w:r>
      <w:r>
        <w:rPr>
          <w:rFonts w:hint="eastAsia" w:ascii="Times New Roman" w:hAnsi="Times New Roman" w:cs="Times New Roman"/>
          <w:sz w:val="24"/>
          <w:szCs w:val="24"/>
        </w:rPr>
        <w:t>技术，实现了微振动测量。在频域提取一、二次谐波信号，计算调制信号的相位，据此重构振动目标的位移。由于结合了多次反射技术，该方法能够实现远小于半波长的微弱振动的高精度位移重构。此外，该方法通过增加反射次数，具有精度可扩展的优势，在亚纳米精度测量领域中具有潜在的应用前景。</w:t>
      </w:r>
    </w:p>
    <w:p>
      <w:pPr>
        <w:pStyle w:val="13"/>
      </w:pPr>
      <w:bookmarkStart w:id="219" w:name="_Toc70085217"/>
      <w:bookmarkStart w:id="220" w:name="_Toc69843276"/>
      <w:bookmarkStart w:id="221" w:name="_Toc70084403"/>
      <w:bookmarkStart w:id="222" w:name="_Toc69564501"/>
      <w:bookmarkStart w:id="223" w:name="_Toc69843237"/>
      <w:r>
        <w:rPr>
          <w:rFonts w:ascii="Times New Roman" w:hAnsi="Times New Roman" w:cs="Times New Roman"/>
        </w:rPr>
        <w:t xml:space="preserve">4.2 </w:t>
      </w:r>
      <w:r>
        <w:rPr>
          <w:rFonts w:hint="eastAsia"/>
        </w:rPr>
        <w:t>反射式相位调制</w:t>
      </w:r>
      <w:r>
        <w:t>理论</w:t>
      </w:r>
      <w:bookmarkEnd w:id="217"/>
      <w:bookmarkEnd w:id="219"/>
      <w:bookmarkEnd w:id="220"/>
      <w:bookmarkEnd w:id="221"/>
      <w:bookmarkEnd w:id="222"/>
      <w:bookmarkEnd w:id="223"/>
    </w:p>
    <w:bookmarkEnd w:id="218"/>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由第三章的理论推导可知，当系统处于弱反馈条件下，即</w:t>
      </w:r>
      <w:r>
        <w:rPr>
          <w:position w:val="-6"/>
        </w:rPr>
        <w:object>
          <v:shape id="_x0000_i1293" o:spt="75" type="#_x0000_t75" style="height:14.25pt;width:31.5pt;" o:ole="t" filled="f" o:preferrelative="t" stroked="f" coordsize="21600,21600">
            <v:path/>
            <v:fill on="f" focussize="0,0"/>
            <v:stroke on="f" joinstyle="miter"/>
            <v:imagedata r:id="rId477" o:title=""/>
            <o:lock v:ext="edit" aspectratio="t"/>
            <w10:wrap type="none"/>
            <w10:anchorlock/>
          </v:shape>
          <o:OLEObject Type="Embed" ProgID="Equation.DSMT4" ShapeID="_x0000_i1293" DrawAspect="Content" ObjectID="_1468075993" r:id="rId476">
            <o:LockedField>false</o:LockedField>
          </o:OLEObject>
        </w:object>
      </w:r>
      <w:r>
        <w:rPr>
          <w:rFonts w:hint="eastAsia" w:ascii="Times New Roman" w:hAnsi="Times New Roman" w:cs="Times New Roman"/>
          <w:sz w:val="24"/>
          <w:szCs w:val="24"/>
        </w:rPr>
        <w:t>，若在自混合干涉系统光路中添加一块外部反射镜，并通过调节反射镜形成多次反射，此时的输出激光功率可表示为：</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28"/>
          <w:sz w:val="24"/>
          <w:szCs w:val="24"/>
        </w:rPr>
        <w:object>
          <v:shape id="_x0000_i1294" o:spt="75" type="#_x0000_t75" style="height:36.75pt;width:173.25pt;" o:ole="t" filled="f" o:preferrelative="t" stroked="f" coordsize="21600,21600">
            <v:path/>
            <v:fill on="f" focussize="0,0"/>
            <v:stroke on="f" joinstyle="miter"/>
            <v:imagedata r:id="rId479" o:title=""/>
            <o:lock v:ext="edit" aspectratio="t"/>
            <w10:wrap type="none"/>
            <w10:anchorlock/>
          </v:shape>
          <o:OLEObject Type="Embed" ProgID="Equation.DSMT4" ShapeID="_x0000_i1294" DrawAspect="Content" ObjectID="_1468075994" r:id="rId478">
            <o:LockedField>false</o:LockedField>
          </o:OLEObject>
        </w:object>
      </w:r>
      <w:r>
        <w:rPr>
          <w:rFonts w:ascii="Times New Roman" w:hAnsi="Times New Roman" w:cs="Times New Roman"/>
          <w:sz w:val="24"/>
          <w:szCs w:val="24"/>
        </w:rPr>
        <w:t xml:space="preserve">                   (4-1)</w:t>
      </w:r>
    </w:p>
    <w:p>
      <w:pPr>
        <w:spacing w:after="156" w:afterLines="50" w:line="560" w:lineRule="exact"/>
        <w:rPr>
          <w:rFonts w:ascii="Times New Roman" w:hAnsi="Times New Roman" w:cs="Times New Roman"/>
          <w:sz w:val="24"/>
          <w:szCs w:val="24"/>
        </w:rPr>
      </w:pPr>
      <w:r>
        <w:rPr>
          <w:rFonts w:hint="eastAsia" w:ascii="Times New Roman" w:hAnsi="Times New Roman" w:cs="Times New Roman"/>
          <w:sz w:val="24"/>
          <w:szCs w:val="24"/>
        </w:rPr>
        <w:t>其中</w:t>
      </w:r>
      <w:r>
        <w:rPr>
          <w:position w:val="-10"/>
        </w:rPr>
        <w:object>
          <v:shape id="_x0000_i1295" o:spt="75" type="#_x0000_t75" style="height:17.25pt;width:23.25pt;" o:ole="t" filled="f" o:preferrelative="t" stroked="f" coordsize="21600,21600">
            <v:path/>
            <v:fill on="f" focussize="0,0"/>
            <v:stroke on="f" joinstyle="miter"/>
            <v:imagedata r:id="rId481" o:title=""/>
            <o:lock v:ext="edit" aspectratio="t"/>
            <w10:wrap type="none"/>
            <w10:anchorlock/>
          </v:shape>
          <o:OLEObject Type="Embed" ProgID="Equation.DSMT4" ShapeID="_x0000_i1295" DrawAspect="Content" ObjectID="_1468075995" r:id="rId480">
            <o:LockedField>false</o:LockedField>
          </o:OLEObject>
        </w:object>
      </w:r>
      <w:r>
        <w:rPr>
          <w:rFonts w:hint="eastAsia" w:ascii="Times New Roman" w:hAnsi="Times New Roman" w:cs="Times New Roman"/>
          <w:sz w:val="24"/>
          <w:szCs w:val="24"/>
        </w:rPr>
        <w:t>表示外部目标物的位移，</w:t>
      </w:r>
      <w:bookmarkStart w:id="224" w:name="OLE_LINK73"/>
      <w:bookmarkStart w:id="225" w:name="OLE_LINK77"/>
      <w:bookmarkStart w:id="226" w:name="OLE_LINK74"/>
      <w:r>
        <w:rPr>
          <w:rFonts w:ascii="Times New Roman" w:hAnsi="Times New Roman" w:cs="Times New Roman"/>
          <w:position w:val="-10"/>
          <w:sz w:val="24"/>
          <w:szCs w:val="24"/>
        </w:rPr>
        <w:object>
          <v:shape id="_x0000_i1296" o:spt="75" type="#_x0000_t75" style="height:17.25pt;width:42pt;" o:ole="t" filled="f" o:preferrelative="t" stroked="f" coordsize="21600,21600">
            <v:path/>
            <v:fill on="f" focussize="0,0"/>
            <v:stroke on="f" joinstyle="miter"/>
            <v:imagedata r:id="rId483" o:title=""/>
            <o:lock v:ext="edit" aspectratio="t"/>
            <w10:wrap type="none"/>
            <w10:anchorlock/>
          </v:shape>
          <o:OLEObject Type="Embed" ProgID="Equation.DSMT4" ShapeID="_x0000_i1296" DrawAspect="Content" ObjectID="_1468075996" r:id="rId482">
            <o:LockedField>false</o:LockedField>
          </o:OLEObject>
        </w:object>
      </w:r>
      <w:bookmarkEnd w:id="224"/>
      <w:bookmarkEnd w:id="225"/>
      <w:bookmarkEnd w:id="226"/>
      <w:r>
        <w:rPr>
          <w:rFonts w:hint="eastAsia" w:ascii="Times New Roman" w:hAnsi="Times New Roman" w:cs="Times New Roman"/>
          <w:sz w:val="24"/>
          <w:szCs w:val="24"/>
        </w:rPr>
        <w:t>为多次反射引起的光程增益，</w:t>
      </w:r>
      <w:r>
        <w:rPr>
          <w:rFonts w:hint="eastAsia" w:ascii="Times New Roman" w:hAnsi="Times New Roman" w:cs="Times New Roman"/>
          <w:i/>
          <w:sz w:val="24"/>
          <w:szCs w:val="24"/>
        </w:rPr>
        <w:t>N</w:t>
      </w:r>
      <w:r>
        <w:rPr>
          <w:rFonts w:hint="eastAsia" w:ascii="Times New Roman" w:hAnsi="Times New Roman" w:cs="Times New Roman"/>
          <w:sz w:val="24"/>
          <w:szCs w:val="24"/>
        </w:rPr>
        <w:t>为光束经过外部目标物的次数，即光束的反射次数（</w:t>
      </w:r>
      <w:r>
        <w:rPr>
          <w:position w:val="-6"/>
        </w:rPr>
        <w:object>
          <v:shape id="_x0000_i1297" o:spt="75" type="#_x0000_t75" style="height:14.25pt;width:31.5pt;" o:ole="t" filled="f" o:preferrelative="t" stroked="f" coordsize="21600,21600">
            <v:path/>
            <v:fill on="f" focussize="0,0"/>
            <v:stroke on="f" joinstyle="miter"/>
            <v:imagedata r:id="rId485" o:title=""/>
            <o:lock v:ext="edit" aspectratio="t"/>
            <w10:wrap type="none"/>
            <w10:anchorlock/>
          </v:shape>
          <o:OLEObject Type="Embed" ProgID="Equation.DSMT4" ShapeID="_x0000_i1297" DrawAspect="Content" ObjectID="_1468075997" r:id="rId484">
            <o:LockedField>false</o:LockedField>
          </o:OLEObject>
        </w:object>
      </w:r>
      <w:r>
        <w:rPr>
          <w:rFonts w:hint="eastAsia" w:ascii="Times New Roman" w:hAnsi="Times New Roman" w:cs="Times New Roman"/>
          <w:sz w:val="24"/>
          <w:szCs w:val="24"/>
        </w:rPr>
        <w:t>），</w:t>
      </w:r>
      <w:r>
        <w:rPr>
          <w:rFonts w:ascii="Times New Roman" w:hAnsi="Times New Roman" w:cs="Times New Roman"/>
          <w:position w:val="-6"/>
          <w:sz w:val="24"/>
          <w:szCs w:val="24"/>
        </w:rPr>
        <w:object>
          <v:shape id="_x0000_i1298" o:spt="75" type="#_x0000_t75" style="height:13.5pt;width:9.75pt;" o:ole="t" filled="f" o:preferrelative="t" stroked="f" coordsize="21600,21600">
            <v:path/>
            <v:fill on="f" focussize="0,0"/>
            <v:stroke on="f" joinstyle="miter"/>
            <v:imagedata r:id="rId487" o:title=""/>
            <o:lock v:ext="edit" aspectratio="t"/>
            <w10:wrap type="none"/>
            <w10:anchorlock/>
          </v:shape>
          <o:OLEObject Type="Embed" ProgID="Equation.DSMT4" ShapeID="_x0000_i1298" DrawAspect="Content" ObjectID="_1468075998" r:id="rId486">
            <o:LockedField>false</o:LockedField>
          </o:OLEObject>
        </w:object>
      </w:r>
      <w:r>
        <w:rPr>
          <w:rFonts w:hint="eastAsia" w:ascii="Times New Roman" w:hAnsi="Times New Roman" w:cs="Times New Roman"/>
          <w:sz w:val="24"/>
          <w:szCs w:val="24"/>
        </w:rPr>
        <w:t>为激光首次打到外部目标物的入射角。</w:t>
      </w:r>
    </w:p>
    <w:p>
      <w:pPr>
        <w:spacing w:line="360" w:lineRule="auto"/>
        <w:ind w:firstLine="480" w:firstLineChars="200"/>
        <w:rPr>
          <w:rFonts w:ascii="Times New Roman" w:hAnsi="Times New Roman" w:cs="Times New Roman"/>
          <w:sz w:val="24"/>
          <w:szCs w:val="24"/>
        </w:rPr>
      </w:pPr>
      <w:bookmarkStart w:id="227" w:name="OLE_LINK76"/>
      <w:r>
        <w:rPr>
          <w:rFonts w:hint="eastAsia" w:ascii="Times New Roman" w:hAnsi="Times New Roman" w:cs="Times New Roman"/>
          <w:sz w:val="24"/>
          <w:szCs w:val="24"/>
        </w:rPr>
        <w:t>本文在上述外反射镜模型的基础上设计了一种新的RPM方法，系统示意图如图4-</w:t>
      </w:r>
      <w:r>
        <w:rPr>
          <w:rFonts w:ascii="Times New Roman" w:hAnsi="Times New Roman" w:cs="Times New Roman"/>
          <w:sz w:val="24"/>
          <w:szCs w:val="24"/>
        </w:rPr>
        <w:t>1</w:t>
      </w:r>
      <w:r>
        <w:rPr>
          <w:rFonts w:hint="eastAsia" w:ascii="Times New Roman" w:hAnsi="Times New Roman" w:cs="Times New Roman"/>
          <w:sz w:val="24"/>
          <w:szCs w:val="24"/>
        </w:rPr>
        <w:t>所示（</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2</w:t>
      </w:r>
      <w:r>
        <w:rPr>
          <w:rFonts w:hint="eastAsia" w:ascii="Times New Roman" w:hAnsi="Times New Roman" w:cs="Times New Roman"/>
          <w:sz w:val="24"/>
          <w:szCs w:val="24"/>
        </w:rPr>
        <w:t>）。在设计中，外部待测目标物</w:t>
      </w:r>
      <w:bookmarkStart w:id="228" w:name="OLE_LINK75"/>
      <w:r>
        <w:rPr>
          <w:rFonts w:hint="eastAsia" w:ascii="Times New Roman" w:hAnsi="Times New Roman" w:cs="Times New Roman"/>
          <w:sz w:val="24"/>
          <w:szCs w:val="24"/>
        </w:rPr>
        <w:t>M</w:t>
      </w:r>
      <w:r>
        <w:rPr>
          <w:rFonts w:ascii="Times New Roman" w:hAnsi="Times New Roman" w:cs="Times New Roman"/>
          <w:sz w:val="24"/>
          <w:szCs w:val="24"/>
          <w:vertAlign w:val="subscript"/>
        </w:rPr>
        <w:t>1</w:t>
      </w:r>
      <w:bookmarkEnd w:id="228"/>
      <w:r>
        <w:rPr>
          <w:rFonts w:hint="eastAsia" w:ascii="Times New Roman" w:hAnsi="Times New Roman" w:cs="Times New Roman"/>
          <w:sz w:val="24"/>
          <w:szCs w:val="24"/>
        </w:rPr>
        <w:t>的振动为</w:t>
      </w:r>
      <w:r>
        <w:rPr>
          <w:position w:val="-14"/>
        </w:rPr>
        <w:object>
          <v:shape id="_x0000_i1299" o:spt="75" type="#_x0000_t75" style="height:18.75pt;width:113.25pt;" o:ole="t" filled="f" o:preferrelative="t" stroked="f" coordsize="21600,21600">
            <v:path/>
            <v:fill on="f" focussize="0,0"/>
            <v:stroke on="f" joinstyle="miter"/>
            <v:imagedata r:id="rId489" o:title=""/>
            <o:lock v:ext="edit" aspectratio="t"/>
            <w10:wrap type="none"/>
            <w10:anchorlock/>
          </v:shape>
          <o:OLEObject Type="Embed" ProgID="Equation.DSMT4" ShapeID="_x0000_i1299" DrawAspect="Content" ObjectID="_1468075999" r:id="rId488">
            <o:LockedField>false</o:LockedField>
          </o:OLEObject>
        </w:object>
      </w:r>
      <w:r>
        <w:rPr>
          <w:rFonts w:hint="eastAsia" w:ascii="Times New Roman" w:hAnsi="Times New Roman" w:cs="Times New Roman"/>
          <w:sz w:val="24"/>
          <w:szCs w:val="24"/>
        </w:rPr>
        <w:t>，同</w:t>
      </w:r>
      <w:bookmarkEnd w:id="227"/>
      <w:r>
        <w:rPr>
          <w:rFonts w:hint="eastAsia" w:ascii="Times New Roman" w:hAnsi="Times New Roman" w:cs="Times New Roman"/>
          <w:sz w:val="24"/>
          <w:szCs w:val="24"/>
        </w:rPr>
        <w:t>时驱动外部反射镜M</w:t>
      </w:r>
      <w:r>
        <w:rPr>
          <w:rFonts w:ascii="Times New Roman" w:hAnsi="Times New Roman" w:cs="Times New Roman"/>
          <w:sz w:val="24"/>
          <w:szCs w:val="24"/>
          <w:vertAlign w:val="subscript"/>
        </w:rPr>
        <w:t>2</w:t>
      </w:r>
      <w:r>
        <w:rPr>
          <w:rFonts w:hint="eastAsia" w:ascii="Times New Roman" w:hAnsi="Times New Roman" w:cs="Times New Roman"/>
          <w:sz w:val="24"/>
          <w:szCs w:val="24"/>
        </w:rPr>
        <w:t>，使其产生正弦振动，振动方程为</w:t>
      </w:r>
      <w:r>
        <w:rPr>
          <w:position w:val="-14"/>
        </w:rPr>
        <w:object>
          <v:shape id="_x0000_i1300" o:spt="75" type="#_x0000_t75" style="height:18.75pt;width:116.25pt;" o:ole="t" filled="f" o:preferrelative="t" stroked="f" coordsize="21600,21600">
            <v:path/>
            <v:fill on="f" focussize="0,0"/>
            <v:stroke on="f" joinstyle="miter"/>
            <v:imagedata r:id="rId491" o:title=""/>
            <o:lock v:ext="edit" aspectratio="t"/>
            <w10:wrap type="none"/>
            <w10:anchorlock/>
          </v:shape>
          <o:OLEObject Type="Embed" ProgID="Equation.DSMT4" ShapeID="_x0000_i1300" DrawAspect="Content" ObjectID="_1468076000" r:id="rId490">
            <o:LockedField>false</o:LockedField>
          </o:OLEObject>
        </w:object>
      </w:r>
      <w:r>
        <w:rPr>
          <w:rFonts w:hint="eastAsia" w:asciiTheme="minorEastAsia" w:hAnsiTheme="minorEastAsia"/>
          <w:sz w:val="24"/>
          <w:szCs w:val="24"/>
        </w:rPr>
        <w:t>，其中</w:t>
      </w:r>
      <w:r>
        <w:rPr>
          <w:rFonts w:ascii="Times New Roman" w:hAnsi="Times New Roman" w:cs="Times New Roman"/>
          <w:i/>
          <w:sz w:val="24"/>
          <w:szCs w:val="24"/>
        </w:rPr>
        <w:t>A</w:t>
      </w:r>
      <w:r>
        <w:rPr>
          <w:rFonts w:hint="eastAsia" w:asciiTheme="minorEastAsia" w:hAnsiTheme="minorEastAsia"/>
          <w:sz w:val="24"/>
          <w:szCs w:val="24"/>
        </w:rPr>
        <w:t>、</w:t>
      </w:r>
      <w:r>
        <w:rPr>
          <w:rFonts w:ascii="Times New Roman" w:hAnsi="Times New Roman" w:cs="Times New Roman"/>
          <w:position w:val="-12"/>
          <w:sz w:val="24"/>
          <w:szCs w:val="24"/>
        </w:rPr>
        <w:object>
          <v:shape id="_x0000_i1301" o:spt="75" type="#_x0000_t75" style="height:17.25pt;width:13.5pt;" o:ole="t" filled="f" o:preferrelative="t" stroked="f" coordsize="21600,21600">
            <v:path/>
            <v:fill on="f" focussize="0,0"/>
            <v:stroke on="f" joinstyle="miter"/>
            <v:imagedata r:id="rId493" o:title=""/>
            <o:lock v:ext="edit" aspectratio="t"/>
            <w10:wrap type="none"/>
            <w10:anchorlock/>
          </v:shape>
          <o:OLEObject Type="Embed" ProgID="Equation.DSMT4" ShapeID="_x0000_i1301" DrawAspect="Content" ObjectID="_1468076001" r:id="rId492">
            <o:LockedField>false</o:LockedField>
          </o:OLEObject>
        </w:object>
      </w:r>
      <w:r>
        <w:rPr>
          <w:rFonts w:hint="eastAsia" w:ascii="Times New Roman" w:hAnsi="Times New Roman" w:cs="Times New Roman"/>
          <w:sz w:val="24"/>
          <w:szCs w:val="24"/>
        </w:rPr>
        <w:t>分别为M</w:t>
      </w:r>
      <w:r>
        <w:rPr>
          <w:rFonts w:ascii="Times New Roman" w:hAnsi="Times New Roman" w:cs="Times New Roman"/>
          <w:sz w:val="24"/>
          <w:szCs w:val="24"/>
          <w:vertAlign w:val="subscript"/>
        </w:rPr>
        <w:t>1</w:t>
      </w:r>
      <w:r>
        <w:rPr>
          <w:rFonts w:hint="eastAsia" w:ascii="Times New Roman" w:hAnsi="Times New Roman" w:cs="Times New Roman"/>
          <w:sz w:val="24"/>
          <w:szCs w:val="24"/>
        </w:rPr>
        <w:t>的振幅和振动频率，</w:t>
      </w:r>
      <w:r>
        <w:rPr>
          <w:rFonts w:ascii="Times New Roman" w:hAnsi="Times New Roman" w:cs="Times New Roman"/>
          <w:i/>
          <w:sz w:val="24"/>
          <w:szCs w:val="24"/>
        </w:rPr>
        <w:t>B</w:t>
      </w:r>
      <w:r>
        <w:rPr>
          <w:rFonts w:hint="eastAsia" w:asciiTheme="minorEastAsia" w:hAnsiTheme="minorEastAsia"/>
          <w:sz w:val="24"/>
          <w:szCs w:val="24"/>
        </w:rPr>
        <w:t>、</w:t>
      </w:r>
      <w:r>
        <w:rPr>
          <w:rFonts w:ascii="Times New Roman" w:hAnsi="Times New Roman" w:cs="Times New Roman"/>
          <w:position w:val="-12"/>
          <w:sz w:val="24"/>
          <w:szCs w:val="24"/>
        </w:rPr>
        <w:object>
          <v:shape id="_x0000_i1302" o:spt="75" type="#_x0000_t75" style="height:17.25pt;width:15pt;" o:ole="t" filled="f" o:preferrelative="t" stroked="f" coordsize="21600,21600">
            <v:path/>
            <v:fill on="f" focussize="0,0"/>
            <v:stroke on="f" joinstyle="miter"/>
            <v:imagedata r:id="rId312" o:title=""/>
            <o:lock v:ext="edit" aspectratio="t"/>
            <w10:wrap type="none"/>
            <w10:anchorlock/>
          </v:shape>
          <o:OLEObject Type="Embed" ProgID="Equation.DSMT4" ShapeID="_x0000_i1302" DrawAspect="Content" ObjectID="_1468076002" r:id="rId494">
            <o:LockedField>false</o:LockedField>
          </o:OLEObject>
        </w:object>
      </w:r>
      <w:r>
        <w:rPr>
          <w:rFonts w:hint="eastAsia" w:ascii="Times New Roman" w:hAnsi="Times New Roman" w:cs="Times New Roman"/>
          <w:sz w:val="24"/>
          <w:szCs w:val="24"/>
        </w:rPr>
        <w:t>分别为M</w:t>
      </w:r>
      <w:r>
        <w:rPr>
          <w:rFonts w:ascii="Times New Roman" w:hAnsi="Times New Roman" w:cs="Times New Roman"/>
          <w:sz w:val="24"/>
          <w:szCs w:val="24"/>
          <w:vertAlign w:val="subscript"/>
        </w:rPr>
        <w:t>2</w:t>
      </w:r>
      <w:r>
        <w:rPr>
          <w:rFonts w:hint="eastAsia" w:ascii="Times New Roman" w:hAnsi="Times New Roman" w:cs="Times New Roman"/>
          <w:sz w:val="24"/>
          <w:szCs w:val="24"/>
        </w:rPr>
        <w:t>的振幅和振动频率。在原理图中，通过光束传播分析表明，与外镜M</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为静止时激光重新注入谐振腔的路径相比，实际光程增量不仅与M</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的振动有关，而且还与M</w:t>
      </w:r>
      <w:r>
        <w:rPr>
          <w:rFonts w:ascii="Times New Roman" w:hAnsi="Times New Roman" w:cs="Times New Roman"/>
          <w:sz w:val="24"/>
          <w:szCs w:val="24"/>
          <w:vertAlign w:val="subscript"/>
        </w:rPr>
        <w:t>2</w:t>
      </w:r>
      <w:r>
        <w:rPr>
          <w:rFonts w:hint="eastAsia" w:ascii="Times New Roman" w:hAnsi="Times New Roman" w:cs="Times New Roman"/>
          <w:sz w:val="24"/>
          <w:szCs w:val="24"/>
        </w:rPr>
        <w:t>的振动相关，此时反射2次后的实际光程</w:t>
      </w:r>
      <w:r>
        <w:rPr>
          <w:rFonts w:ascii="Times New Roman" w:hAnsi="Times New Roman" w:cs="Times New Roman"/>
          <w:position w:val="-10"/>
          <w:sz w:val="24"/>
          <w:szCs w:val="24"/>
        </w:rPr>
        <w:object>
          <v:shape id="_x0000_i1303" o:spt="75" type="#_x0000_t75" style="height:17.25pt;width:36.75pt;" o:ole="t" filled="f" o:preferrelative="t" stroked="f" coordsize="21600,21600">
            <v:path/>
            <v:fill on="f" focussize="0,0"/>
            <v:stroke on="f" joinstyle="miter"/>
            <v:imagedata r:id="rId496" o:title=""/>
            <o:lock v:ext="edit" aspectratio="t"/>
            <w10:wrap type="none"/>
            <w10:anchorlock/>
          </v:shape>
          <o:OLEObject Type="Embed" ProgID="Equation.DSMT4" ShapeID="_x0000_i1303" DrawAspect="Content" ObjectID="_1468076003" r:id="rId495">
            <o:LockedField>false</o:LockedField>
          </o:OLEObject>
        </w:object>
      </w:r>
      <w:r>
        <w:rPr>
          <w:rFonts w:hint="eastAsia" w:ascii="Times New Roman" w:hAnsi="Times New Roman" w:cs="Times New Roman"/>
          <w:sz w:val="24"/>
          <w:szCs w:val="24"/>
        </w:rPr>
        <w:t>通过几何计算求得：</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10"/>
          <w:sz w:val="24"/>
          <w:szCs w:val="24"/>
        </w:rPr>
        <w:object>
          <v:shape id="_x0000_i1304" o:spt="75" type="#_x0000_t75" style="height:17.25pt;width:145.5pt;" o:ole="t" filled="f" o:preferrelative="t" stroked="f" coordsize="21600,21600">
            <v:path/>
            <v:fill on="f" focussize="0,0"/>
            <v:stroke on="f" joinstyle="miter"/>
            <v:imagedata r:id="rId498" o:title=""/>
            <o:lock v:ext="edit" aspectratio="t"/>
            <w10:wrap type="none"/>
            <w10:anchorlock/>
          </v:shape>
          <o:OLEObject Type="Embed" ProgID="Equation.DSMT4" ShapeID="_x0000_i1304" DrawAspect="Content" ObjectID="_1468076004" r:id="rId497">
            <o:LockedField>false</o:LockedField>
          </o:OLEObject>
        </w:object>
      </w:r>
      <w:r>
        <w:rPr>
          <w:rFonts w:ascii="Times New Roman" w:hAnsi="Times New Roman" w:cs="Times New Roman"/>
          <w:sz w:val="24"/>
          <w:szCs w:val="24"/>
        </w:rPr>
        <w:t xml:space="preserve">                   (4-2)</w:t>
      </w:r>
    </w:p>
    <w:p>
      <w:pPr>
        <w:keepNext/>
        <w:spacing w:before="156" w:beforeLines="50" w:line="360" w:lineRule="auto"/>
        <w:ind w:firstLine="420" w:firstLineChars="200"/>
        <w:jc w:val="center"/>
        <w:rPr>
          <w:rFonts w:ascii="Times New Roman" w:hAnsi="Times New Roman" w:cs="Times New Roman"/>
        </w:rPr>
      </w:pPr>
      <w:r>
        <w:drawing>
          <wp:inline distT="0" distB="0" distL="0" distR="0">
            <wp:extent cx="3959860" cy="2309495"/>
            <wp:effectExtent l="0" t="0" r="254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pic:cNvPicPr>
                      <a:picLocks noChangeAspect="1"/>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3960000" cy="2310000"/>
                    </a:xfrm>
                    <a:prstGeom prst="rect">
                      <a:avLst/>
                    </a:prstGeom>
                  </pic:spPr>
                </pic:pic>
              </a:graphicData>
            </a:graphic>
          </wp:inline>
        </w:drawing>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图4 - </w:t>
      </w:r>
      <w:r>
        <w:rPr>
          <w:rFonts w:ascii="Times New Roman" w:hAnsi="Times New Roman" w:cs="Times New Roman" w:eastAsiaTheme="minorEastAsia"/>
          <w:b/>
          <w:sz w:val="24"/>
          <w:szCs w:val="24"/>
        </w:rPr>
        <w:fldChar w:fldCharType="begin"/>
      </w:r>
      <w:r>
        <w:rPr>
          <w:rFonts w:ascii="Times New Roman" w:hAnsi="Times New Roman" w:cs="Times New Roman" w:eastAsiaTheme="minorEastAsia"/>
          <w:b/>
          <w:sz w:val="24"/>
          <w:szCs w:val="24"/>
        </w:rPr>
        <w:instrText xml:space="preserve"> SEQ 图4- \* ARABIC </w:instrText>
      </w:r>
      <w:r>
        <w:rPr>
          <w:rFonts w:ascii="Times New Roman" w:hAnsi="Times New Roman" w:cs="Times New Roman" w:eastAsiaTheme="minorEastAsia"/>
          <w:b/>
          <w:sz w:val="24"/>
          <w:szCs w:val="24"/>
        </w:rPr>
        <w:fldChar w:fldCharType="separate"/>
      </w:r>
      <w:r>
        <w:rPr>
          <w:rFonts w:ascii="Times New Roman" w:hAnsi="Times New Roman" w:cs="Times New Roman" w:eastAsiaTheme="minorEastAsia"/>
          <w:b/>
          <w:sz w:val="24"/>
          <w:szCs w:val="24"/>
        </w:rPr>
        <w:t>1</w:t>
      </w:r>
      <w:r>
        <w:rPr>
          <w:rFonts w:ascii="Times New Roman" w:hAnsi="Times New Roman" w:cs="Times New Roman" w:eastAsiaTheme="minorEastAsia"/>
          <w:b/>
          <w:sz w:val="24"/>
          <w:szCs w:val="24"/>
        </w:rPr>
        <w:fldChar w:fldCharType="end"/>
      </w:r>
      <w:r>
        <w:rPr>
          <w:rFonts w:ascii="Times New Roman" w:hAnsi="Times New Roman" w:cs="Times New Roman" w:eastAsiaTheme="minorEastAsia"/>
          <w:b/>
          <w:sz w:val="24"/>
          <w:szCs w:val="24"/>
        </w:rPr>
        <w:t xml:space="preserve"> </w:t>
      </w:r>
      <w:r>
        <w:rPr>
          <w:rFonts w:hint="eastAsia" w:ascii="Times New Roman" w:hAnsi="Times New Roman" w:cs="Times New Roman" w:eastAsiaTheme="minorEastAsia"/>
          <w:b/>
          <w:sz w:val="24"/>
          <w:szCs w:val="24"/>
        </w:rPr>
        <w:t>反射式相位调制法</w:t>
      </w:r>
      <w:r>
        <w:rPr>
          <w:rFonts w:hint="eastAsia" w:ascii="Times New Roman" w:hAnsi="Times New Roman" w:cs="Times New Roman" w:eastAsiaTheme="minorEastAsia"/>
          <w:b/>
          <w:i/>
          <w:sz w:val="24"/>
          <w:szCs w:val="24"/>
        </w:rPr>
        <w:t>N</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2</w:t>
      </w:r>
      <w:r>
        <w:rPr>
          <w:rFonts w:hint="eastAsia" w:ascii="Times New Roman" w:hAnsi="Times New Roman" w:cs="Times New Roman" w:eastAsiaTheme="minorEastAsia"/>
          <w:b/>
          <w:sz w:val="24"/>
          <w:szCs w:val="24"/>
        </w:rPr>
        <w:t>的光路示意图</w:t>
      </w:r>
    </w:p>
    <w:p>
      <w:pPr>
        <w:spacing w:line="360" w:lineRule="auto"/>
        <w:jc w:val="center"/>
      </w:pPr>
      <w:r>
        <w:object>
          <v:shape id="_x0000_i1305" o:spt="75" type="#_x0000_t75" style="height:177.75pt;width:398.25pt;" o:ole="t" filled="f" o:preferrelative="t" stroked="f" coordsize="21600,21600">
            <v:path/>
            <v:fill on="f" focussize="0,0"/>
            <v:stroke on="f" joinstyle="miter"/>
            <v:imagedata r:id="rId501" cropleft="-83f" croptop="7668f" cropright="5711f" cropbottom="3029f" o:title=""/>
            <o:lock v:ext="edit" aspectratio="t"/>
            <w10:wrap type="none"/>
            <w10:anchorlock/>
          </v:shape>
          <o:OLEObject Type="Embed" ProgID="Visio.Drawing.15" ShapeID="_x0000_i1305" DrawAspect="Content" ObjectID="_1468076005" r:id="rId500">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图4 - 2 </w:t>
      </w:r>
      <w:r>
        <w:rPr>
          <w:rFonts w:hint="eastAsia" w:ascii="Times New Roman" w:hAnsi="Times New Roman" w:cs="Times New Roman" w:eastAsiaTheme="minorEastAsia"/>
          <w:b/>
          <w:sz w:val="24"/>
          <w:szCs w:val="24"/>
        </w:rPr>
        <w:t>光路示意图 (</w:t>
      </w:r>
      <w:r>
        <w:rPr>
          <w:rFonts w:ascii="Times New Roman" w:hAnsi="Times New Roman" w:cs="Times New Roman" w:eastAsiaTheme="minorEastAsia"/>
          <w:b/>
          <w:sz w:val="24"/>
          <w:szCs w:val="24"/>
        </w:rPr>
        <w:t>a)</w:t>
      </w:r>
      <w:r>
        <w:rPr>
          <w:rFonts w:ascii="Times New Roman" w:hAnsi="Times New Roman" w:cs="Times New Roman" w:eastAsiaTheme="minorEastAsia"/>
          <w:b/>
          <w:i/>
          <w:sz w:val="24"/>
          <w:szCs w:val="24"/>
        </w:rPr>
        <w:t>N</w:t>
      </w:r>
      <w:r>
        <w:rPr>
          <w:rFonts w:ascii="Times New Roman" w:hAnsi="Times New Roman" w:cs="Times New Roman" w:eastAsiaTheme="minorEastAsia"/>
          <w:b/>
          <w:sz w:val="24"/>
          <w:szCs w:val="24"/>
        </w:rPr>
        <w:t xml:space="preserve">=3 </w:t>
      </w: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b)</w:t>
      </w:r>
      <w:r>
        <w:rPr>
          <w:rFonts w:ascii="Times New Roman" w:hAnsi="Times New Roman" w:cs="Times New Roman" w:eastAsiaTheme="minorEastAsia"/>
          <w:b/>
          <w:i/>
          <w:sz w:val="24"/>
          <w:szCs w:val="24"/>
        </w:rPr>
        <w:t>N</w:t>
      </w:r>
      <w:r>
        <w:rPr>
          <w:rFonts w:ascii="Times New Roman" w:hAnsi="Times New Roman" w:cs="Times New Roman" w:eastAsiaTheme="minorEastAsia"/>
          <w:b/>
          <w:sz w:val="24"/>
          <w:szCs w:val="24"/>
        </w:rPr>
        <w:t>=4</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调节外部反射镜，使得系统反射次数</w:t>
      </w:r>
      <w:r>
        <w:rPr>
          <w:rFonts w:hint="eastAsia" w:ascii="Times New Roman" w:hAnsi="Times New Roman" w:cs="Times New Roman"/>
          <w:i/>
          <w:sz w:val="24"/>
          <w:szCs w:val="24"/>
        </w:rPr>
        <w:t>N</w:t>
      </w:r>
      <w:r>
        <w:rPr>
          <w:rFonts w:hint="eastAsia" w:ascii="Times New Roman" w:hAnsi="Times New Roman" w:cs="Times New Roman"/>
          <w:sz w:val="24"/>
          <w:szCs w:val="24"/>
        </w:rPr>
        <w:t>为3，如图4-</w:t>
      </w:r>
      <w:r>
        <w:rPr>
          <w:rFonts w:ascii="Times New Roman" w:hAnsi="Times New Roman" w:cs="Times New Roman"/>
          <w:sz w:val="24"/>
          <w:szCs w:val="24"/>
        </w:rPr>
        <w:t>2</w:t>
      </w:r>
      <w:r>
        <w:rPr>
          <w:rFonts w:hint="eastAsia" w:ascii="Times New Roman" w:hAnsi="Times New Roman" w:cs="Times New Roman"/>
          <w:sz w:val="24"/>
          <w:szCs w:val="24"/>
        </w:rPr>
        <w:t>（a）所示，激光3次经过M</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w:t>
      </w:r>
      <w:r>
        <w:rPr>
          <w:rFonts w:ascii="Times New Roman" w:hAnsi="Times New Roman" w:cs="Times New Roman"/>
          <w:sz w:val="24"/>
          <w:szCs w:val="24"/>
        </w:rPr>
        <w:t>2</w:t>
      </w:r>
      <w:r>
        <w:rPr>
          <w:rFonts w:hint="eastAsia" w:ascii="Times New Roman" w:hAnsi="Times New Roman" w:cs="Times New Roman"/>
          <w:sz w:val="24"/>
          <w:szCs w:val="24"/>
        </w:rPr>
        <w:t>次经过M</w:t>
      </w:r>
      <w:r>
        <w:rPr>
          <w:rFonts w:ascii="Times New Roman" w:hAnsi="Times New Roman" w:cs="Times New Roman"/>
          <w:sz w:val="24"/>
          <w:szCs w:val="24"/>
          <w:vertAlign w:val="subscript"/>
        </w:rPr>
        <w:t>2</w:t>
      </w:r>
      <w:r>
        <w:rPr>
          <w:rFonts w:hint="eastAsia" w:ascii="Times New Roman" w:hAnsi="Times New Roman" w:cs="Times New Roman"/>
          <w:sz w:val="24"/>
          <w:szCs w:val="24"/>
        </w:rPr>
        <w:t>，激光经过M</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第一次反射到M</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的入射角为</w:t>
      </w:r>
      <w:r>
        <w:rPr>
          <w:rFonts w:ascii="Times New Roman" w:hAnsi="Times New Roman" w:cs="Times New Roman"/>
          <w:position w:val="-6"/>
          <w:sz w:val="24"/>
          <w:szCs w:val="24"/>
        </w:rPr>
        <w:object>
          <v:shape id="_x0000_i1306" o:spt="75" type="#_x0000_t75" style="height:14.25pt;width:13.5pt;" o:ole="t" filled="f" o:preferrelative="t" stroked="f" coordsize="21600,21600">
            <v:path/>
            <v:fill on="f" focussize="0,0"/>
            <v:stroke on="f" joinstyle="miter"/>
            <v:imagedata r:id="rId503" o:title=""/>
            <o:lock v:ext="edit" aspectratio="t"/>
            <w10:wrap type="none"/>
            <w10:anchorlock/>
          </v:shape>
          <o:OLEObject Type="Embed" ProgID="Equation.DSMT4" ShapeID="_x0000_i1306" DrawAspect="Content" ObjectID="_1468076006" r:id="rId502">
            <o:LockedField>false</o:LockedField>
          </o:OLEObject>
        </w:object>
      </w:r>
      <w:r>
        <w:rPr>
          <w:rFonts w:hint="eastAsia" w:ascii="Times New Roman" w:hAnsi="Times New Roman" w:cs="Times New Roman"/>
          <w:sz w:val="24"/>
          <w:szCs w:val="24"/>
        </w:rPr>
        <w:t>，由几何关系得</w:t>
      </w:r>
      <w:r>
        <w:rPr>
          <w:rFonts w:ascii="Times New Roman" w:hAnsi="Times New Roman" w:cs="Times New Roman"/>
          <w:position w:val="-6"/>
          <w:sz w:val="24"/>
          <w:szCs w:val="24"/>
        </w:rPr>
        <w:object>
          <v:shape id="_x0000_i1307" o:spt="75" type="#_x0000_t75" style="height:14.25pt;width:42.75pt;" o:ole="t" filled="f" o:preferrelative="t" stroked="f" coordsize="21600,21600">
            <v:path/>
            <v:fill on="f" focussize="0,0"/>
            <v:stroke on="f" joinstyle="miter"/>
            <v:imagedata r:id="rId505" o:title=""/>
            <o:lock v:ext="edit" aspectratio="t"/>
            <w10:wrap type="none"/>
            <w10:anchorlock/>
          </v:shape>
          <o:OLEObject Type="Embed" ProgID="Equation.DSMT4" ShapeID="_x0000_i1307" DrawAspect="Content" ObjectID="_1468076007" r:id="rId504">
            <o:LockedField>false</o:LockedField>
          </o:OLEObject>
        </w:object>
      </w:r>
      <w:r>
        <w:rPr>
          <w:rFonts w:hint="eastAsia" w:ascii="Times New Roman" w:hAnsi="Times New Roman" w:cs="Times New Roman"/>
          <w:sz w:val="24"/>
          <w:szCs w:val="24"/>
        </w:rPr>
        <w:t>，此时由M</w:t>
      </w:r>
      <w:r>
        <w:rPr>
          <w:rFonts w:ascii="Times New Roman" w:hAnsi="Times New Roman" w:cs="Times New Roman"/>
          <w:sz w:val="24"/>
          <w:szCs w:val="24"/>
          <w:vertAlign w:val="subscript"/>
        </w:rPr>
        <w:t>1</w:t>
      </w:r>
      <w:r>
        <w:rPr>
          <w:rFonts w:hint="eastAsia" w:ascii="Times New Roman" w:hAnsi="Times New Roman" w:cs="Times New Roman"/>
          <w:sz w:val="24"/>
          <w:szCs w:val="24"/>
        </w:rPr>
        <w:t>、M</w:t>
      </w:r>
      <w:r>
        <w:rPr>
          <w:rFonts w:ascii="Times New Roman" w:hAnsi="Times New Roman" w:cs="Times New Roman"/>
          <w:sz w:val="24"/>
          <w:szCs w:val="24"/>
          <w:vertAlign w:val="subscript"/>
        </w:rPr>
        <w:t>2</w:t>
      </w:r>
      <w:r>
        <w:rPr>
          <w:rFonts w:hint="eastAsia" w:ascii="Times New Roman" w:hAnsi="Times New Roman" w:cs="Times New Roman"/>
          <w:sz w:val="24"/>
          <w:szCs w:val="24"/>
        </w:rPr>
        <w:t>引起的光程增益可分别表示为</w:t>
      </w:r>
      <w:r>
        <w:rPr>
          <w:rFonts w:ascii="Times New Roman" w:hAnsi="Times New Roman" w:cs="Times New Roman"/>
          <w:position w:val="-10"/>
          <w:sz w:val="24"/>
          <w:szCs w:val="24"/>
        </w:rPr>
        <w:object>
          <v:shape id="_x0000_i1308" o:spt="75" type="#_x0000_t75" style="height:17.25pt;width:36.75pt;" o:ole="t" filled="f" o:preferrelative="t" stroked="f" coordsize="21600,21600">
            <v:path/>
            <v:fill on="f" focussize="0,0"/>
            <v:stroke on="f" joinstyle="miter"/>
            <v:imagedata r:id="rId507" o:title=""/>
            <o:lock v:ext="edit" aspectratio="t"/>
            <w10:wrap type="none"/>
            <w10:anchorlock/>
          </v:shape>
          <o:OLEObject Type="Embed" ProgID="Equation.DSMT4" ShapeID="_x0000_i1308" DrawAspect="Content" ObjectID="_1468076008" r:id="rId506">
            <o:LockedField>false</o:LockedField>
          </o:OLEObject>
        </w:object>
      </w:r>
      <w:r>
        <w:rPr>
          <w:rFonts w:hint="eastAsia" w:ascii="Times New Roman" w:hAnsi="Times New Roman" w:cs="Times New Roman"/>
          <w:sz w:val="24"/>
          <w:szCs w:val="24"/>
        </w:rPr>
        <w:t>，</w:t>
      </w:r>
      <w:r>
        <w:rPr>
          <w:rFonts w:ascii="Times New Roman" w:hAnsi="Times New Roman" w:cs="Times New Roman"/>
          <w:position w:val="-10"/>
          <w:sz w:val="24"/>
          <w:szCs w:val="24"/>
        </w:rPr>
        <w:object>
          <v:shape id="_x0000_i1309" o:spt="75" type="#_x0000_t75" style="height:17.25pt;width:51.75pt;" o:ole="t" filled="f" o:preferrelative="t" stroked="f" coordsize="21600,21600">
            <v:path/>
            <v:fill on="f" focussize="0,0"/>
            <v:stroke on="f" joinstyle="miter"/>
            <v:imagedata r:id="rId509" o:title=""/>
            <o:lock v:ext="edit" aspectratio="t"/>
            <w10:wrap type="none"/>
            <w10:anchorlock/>
          </v:shape>
          <o:OLEObject Type="Embed" ProgID="Equation.DSMT4" ShapeID="_x0000_i1309" DrawAspect="Content" ObjectID="_1468076009" r:id="rId508">
            <o:LockedField>false</o:LockedField>
          </o:OLEObject>
        </w:object>
      </w:r>
      <w:r>
        <w:rPr>
          <w:rFonts w:hint="eastAsia" w:ascii="Times New Roman" w:hAnsi="Times New Roman" w:cs="Times New Roman"/>
          <w:sz w:val="24"/>
          <w:szCs w:val="24"/>
        </w:rPr>
        <w:t>，因此反射3次后的实际光程</w:t>
      </w:r>
      <w:r>
        <w:rPr>
          <w:rFonts w:ascii="Times New Roman" w:hAnsi="Times New Roman" w:cs="Times New Roman"/>
          <w:position w:val="-10"/>
          <w:sz w:val="24"/>
          <w:szCs w:val="24"/>
        </w:rPr>
        <w:object>
          <v:shape id="_x0000_i1310" o:spt="75" type="#_x0000_t75" style="height:17.25pt;width:36pt;" o:ole="t" filled="f" o:preferrelative="t" stroked="f" coordsize="21600,21600">
            <v:path/>
            <v:fill on="f" focussize="0,0"/>
            <v:stroke on="f" joinstyle="miter"/>
            <v:imagedata r:id="rId511" o:title=""/>
            <o:lock v:ext="edit" aspectratio="t"/>
            <w10:wrap type="none"/>
            <w10:anchorlock/>
          </v:shape>
          <o:OLEObject Type="Embed" ProgID="Equation.DSMT4" ShapeID="_x0000_i1310" DrawAspect="Content" ObjectID="_1468076010" r:id="rId510">
            <o:LockedField>false</o:LockedField>
          </o:OLEObject>
        </w:object>
      </w:r>
      <w:r>
        <w:rPr>
          <w:rFonts w:hint="eastAsia" w:ascii="Times New Roman" w:hAnsi="Times New Roman" w:cs="Times New Roman"/>
          <w:sz w:val="24"/>
          <w:szCs w:val="24"/>
        </w:rPr>
        <w:t>表示为：</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10"/>
          <w:sz w:val="24"/>
          <w:szCs w:val="24"/>
        </w:rPr>
        <w:object>
          <v:shape id="_x0000_i1311" o:spt="75" type="#_x0000_t75" style="height:17.25pt;width:201pt;" o:ole="t" filled="f" o:preferrelative="t" stroked="f" coordsize="21600,21600">
            <v:path/>
            <v:fill on="f" focussize="0,0"/>
            <v:stroke on="f" joinstyle="miter"/>
            <v:imagedata r:id="rId513" o:title=""/>
            <o:lock v:ext="edit" aspectratio="t"/>
            <w10:wrap type="none"/>
            <w10:anchorlock/>
          </v:shape>
          <o:OLEObject Type="Embed" ProgID="Equation.DSMT4" ShapeID="_x0000_i1311" DrawAspect="Content" ObjectID="_1468076011" r:id="rId512">
            <o:LockedField>false</o:LockedField>
          </o:OLEObject>
        </w:object>
      </w:r>
      <w:r>
        <w:rPr>
          <w:rFonts w:ascii="Times New Roman" w:hAnsi="Times New Roman" w:cs="Times New Roman"/>
          <w:sz w:val="24"/>
          <w:szCs w:val="24"/>
        </w:rPr>
        <w:t xml:space="preserve">               (4-3)</w:t>
      </w:r>
    </w:p>
    <w:p>
      <w:pPr>
        <w:spacing w:line="360" w:lineRule="auto"/>
        <w:ind w:firstLine="480" w:firstLineChars="200"/>
        <w:rPr>
          <w:rFonts w:ascii="Times New Roman" w:hAnsi="Times New Roman" w:cs="Times New Roman"/>
          <w:sz w:val="24"/>
          <w:szCs w:val="24"/>
        </w:rPr>
      </w:pPr>
      <w:bookmarkStart w:id="229" w:name="OLE_LINK78"/>
      <w:r>
        <w:rPr>
          <w:rFonts w:hint="eastAsia" w:ascii="Times New Roman" w:hAnsi="Times New Roman" w:cs="Times New Roman"/>
          <w:sz w:val="24"/>
          <w:szCs w:val="24"/>
        </w:rPr>
        <w:t>同理可得，当系统反射次数</w:t>
      </w:r>
      <w:r>
        <w:rPr>
          <w:rFonts w:hint="eastAsia" w:ascii="Times New Roman" w:hAnsi="Times New Roman" w:cs="Times New Roman"/>
          <w:i/>
          <w:sz w:val="24"/>
          <w:szCs w:val="24"/>
        </w:rPr>
        <w:t>N</w:t>
      </w:r>
      <w:r>
        <w:rPr>
          <w:rFonts w:hint="eastAsia" w:ascii="Times New Roman" w:hAnsi="Times New Roman" w:cs="Times New Roman"/>
          <w:sz w:val="24"/>
          <w:szCs w:val="24"/>
        </w:rPr>
        <w:t>为</w:t>
      </w:r>
      <w:r>
        <w:rPr>
          <w:rFonts w:ascii="Times New Roman" w:hAnsi="Times New Roman" w:cs="Times New Roman"/>
          <w:sz w:val="24"/>
          <w:szCs w:val="24"/>
        </w:rPr>
        <w:t>4</w:t>
      </w:r>
      <w:r>
        <w:rPr>
          <w:rFonts w:hint="eastAsia" w:ascii="Times New Roman" w:hAnsi="Times New Roman" w:cs="Times New Roman"/>
          <w:sz w:val="24"/>
          <w:szCs w:val="24"/>
        </w:rPr>
        <w:t>时（如图4-</w:t>
      </w:r>
      <w:r>
        <w:rPr>
          <w:rFonts w:ascii="Times New Roman" w:hAnsi="Times New Roman" w:cs="Times New Roman"/>
          <w:sz w:val="24"/>
          <w:szCs w:val="24"/>
        </w:rPr>
        <w:t>2 (b)</w:t>
      </w:r>
      <w:r>
        <w:rPr>
          <w:rFonts w:hint="eastAsia" w:ascii="Times New Roman" w:hAnsi="Times New Roman" w:cs="Times New Roman"/>
          <w:sz w:val="24"/>
          <w:szCs w:val="24"/>
        </w:rPr>
        <w:t>），由M</w:t>
      </w:r>
      <w:r>
        <w:rPr>
          <w:rFonts w:ascii="Times New Roman" w:hAnsi="Times New Roman" w:cs="Times New Roman"/>
          <w:sz w:val="24"/>
          <w:szCs w:val="24"/>
          <w:vertAlign w:val="subscript"/>
        </w:rPr>
        <w:t>1</w:t>
      </w:r>
      <w:r>
        <w:rPr>
          <w:rFonts w:hint="eastAsia" w:ascii="Times New Roman" w:hAnsi="Times New Roman" w:cs="Times New Roman"/>
          <w:sz w:val="24"/>
          <w:szCs w:val="24"/>
        </w:rPr>
        <w:t>、M</w:t>
      </w:r>
      <w:r>
        <w:rPr>
          <w:rFonts w:ascii="Times New Roman" w:hAnsi="Times New Roman" w:cs="Times New Roman"/>
          <w:sz w:val="24"/>
          <w:szCs w:val="24"/>
          <w:vertAlign w:val="subscript"/>
        </w:rPr>
        <w:t>2</w:t>
      </w:r>
      <w:r>
        <w:rPr>
          <w:rFonts w:hint="eastAsia" w:ascii="Times New Roman" w:hAnsi="Times New Roman" w:cs="Times New Roman"/>
          <w:sz w:val="24"/>
          <w:szCs w:val="24"/>
        </w:rPr>
        <w:t>引起的光程增益可分别表示为</w:t>
      </w:r>
      <w:r>
        <w:rPr>
          <w:rFonts w:ascii="Times New Roman" w:hAnsi="Times New Roman" w:cs="Times New Roman"/>
          <w:position w:val="-10"/>
          <w:sz w:val="24"/>
          <w:szCs w:val="24"/>
        </w:rPr>
        <w:object>
          <v:shape id="_x0000_i1312" o:spt="75" type="#_x0000_t75" style="height:17.25pt;width:38.25pt;" o:ole="t" filled="f" o:preferrelative="t" stroked="f" coordsize="21600,21600">
            <v:path/>
            <v:fill on="f" focussize="0,0"/>
            <v:stroke on="f" joinstyle="miter"/>
            <v:imagedata r:id="rId515" o:title=""/>
            <o:lock v:ext="edit" aspectratio="t"/>
            <w10:wrap type="none"/>
            <w10:anchorlock/>
          </v:shape>
          <o:OLEObject Type="Embed" ProgID="Equation.DSMT4" ShapeID="_x0000_i1312" DrawAspect="Content" ObjectID="_1468076012" r:id="rId514">
            <o:LockedField>false</o:LockedField>
          </o:OLEObject>
        </w:object>
      </w:r>
      <w:r>
        <w:rPr>
          <w:rFonts w:hint="eastAsia" w:ascii="Times New Roman" w:hAnsi="Times New Roman" w:cs="Times New Roman"/>
          <w:sz w:val="24"/>
          <w:szCs w:val="24"/>
        </w:rPr>
        <w:t>，</w:t>
      </w:r>
      <w:r>
        <w:rPr>
          <w:rFonts w:ascii="Times New Roman" w:hAnsi="Times New Roman" w:cs="Times New Roman"/>
          <w:position w:val="-10"/>
          <w:sz w:val="24"/>
          <w:szCs w:val="24"/>
        </w:rPr>
        <w:object>
          <v:shape id="_x0000_i1313" o:spt="75" type="#_x0000_t75" style="height:17.25pt;width:57pt;" o:ole="t" filled="f" o:preferrelative="t" stroked="f" coordsize="21600,21600">
            <v:path/>
            <v:fill on="f" focussize="0,0"/>
            <v:stroke on="f" joinstyle="miter"/>
            <v:imagedata r:id="rId517" o:title=""/>
            <o:lock v:ext="edit" aspectratio="t"/>
            <w10:wrap type="none"/>
            <w10:anchorlock/>
          </v:shape>
          <o:OLEObject Type="Embed" ProgID="Equation.DSMT4" ShapeID="_x0000_i1313" DrawAspect="Content" ObjectID="_1468076013" r:id="rId516">
            <o:LockedField>false</o:LockedField>
          </o:OLEObject>
        </w:object>
      </w:r>
      <w:r>
        <w:rPr>
          <w:rFonts w:hint="eastAsia" w:ascii="Times New Roman" w:hAnsi="Times New Roman" w:cs="Times New Roman"/>
          <w:sz w:val="24"/>
          <w:szCs w:val="24"/>
        </w:rPr>
        <w:t>，此时对应的实际光程</w:t>
      </w:r>
      <w:r>
        <w:rPr>
          <w:rFonts w:ascii="Times New Roman" w:hAnsi="Times New Roman" w:cs="Times New Roman"/>
          <w:position w:val="-10"/>
          <w:sz w:val="24"/>
          <w:szCs w:val="24"/>
        </w:rPr>
        <w:object>
          <v:shape id="_x0000_i1314" o:spt="75" type="#_x0000_t75" style="height:17.25pt;width:36.75pt;" o:ole="t" filled="f" o:preferrelative="t" stroked="f" coordsize="21600,21600">
            <v:path/>
            <v:fill on="f" focussize="0,0"/>
            <v:stroke on="f" joinstyle="miter"/>
            <v:imagedata r:id="rId519" o:title=""/>
            <o:lock v:ext="edit" aspectratio="t"/>
            <w10:wrap type="none"/>
            <w10:anchorlock/>
          </v:shape>
          <o:OLEObject Type="Embed" ProgID="Equation.DSMT4" ShapeID="_x0000_i1314" DrawAspect="Content" ObjectID="_1468076014" r:id="rId518">
            <o:LockedField>false</o:LockedField>
          </o:OLEObject>
        </w:object>
      </w:r>
      <w:r>
        <w:rPr>
          <w:rFonts w:hint="eastAsia" w:ascii="Times New Roman" w:hAnsi="Times New Roman" w:cs="Times New Roman"/>
          <w:sz w:val="24"/>
          <w:szCs w:val="24"/>
        </w:rPr>
        <w:t>表示为：</w:t>
      </w:r>
    </w:p>
    <w:bookmarkEnd w:id="229"/>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10"/>
          <w:sz w:val="24"/>
          <w:szCs w:val="24"/>
        </w:rPr>
        <w:object>
          <v:shape id="_x0000_i1315" o:spt="75" type="#_x0000_t75" style="height:17.25pt;width:206.25pt;" o:ole="t" filled="f" o:preferrelative="t" stroked="f" coordsize="21600,21600">
            <v:path/>
            <v:fill on="f" focussize="0,0"/>
            <v:stroke on="f" joinstyle="miter"/>
            <v:imagedata r:id="rId521" o:title=""/>
            <o:lock v:ext="edit" aspectratio="t"/>
            <w10:wrap type="none"/>
            <w10:anchorlock/>
          </v:shape>
          <o:OLEObject Type="Embed" ProgID="Equation.DSMT4" ShapeID="_x0000_i1315" DrawAspect="Content" ObjectID="_1468076015" r:id="rId520">
            <o:LockedField>false</o:LockedField>
          </o:OLEObject>
        </w:object>
      </w:r>
      <w:r>
        <w:rPr>
          <w:rFonts w:ascii="Times New Roman" w:hAnsi="Times New Roman" w:cs="Times New Roman"/>
          <w:sz w:val="24"/>
          <w:szCs w:val="24"/>
        </w:rPr>
        <w:t xml:space="preserve">               (4-4)</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由上述分析推导可知，激光经过M</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第一次反射到M</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的入射角为</w:t>
      </w:r>
      <w:r>
        <w:rPr>
          <w:rFonts w:ascii="Times New Roman" w:hAnsi="Times New Roman" w:cs="Times New Roman"/>
          <w:position w:val="-6"/>
          <w:sz w:val="24"/>
          <w:szCs w:val="24"/>
        </w:rPr>
        <w:object>
          <v:shape id="_x0000_i1316" o:spt="75" type="#_x0000_t75" style="height:14.25pt;width:13.5pt;" o:ole="t" filled="f" o:preferrelative="t" stroked="f" coordsize="21600,21600">
            <v:path/>
            <v:fill on="f" focussize="0,0"/>
            <v:stroke on="f" joinstyle="miter"/>
            <v:imagedata r:id="rId503" o:title=""/>
            <o:lock v:ext="edit" aspectratio="t"/>
            <w10:wrap type="none"/>
            <w10:anchorlock/>
          </v:shape>
          <o:OLEObject Type="Embed" ProgID="Equation.DSMT4" ShapeID="_x0000_i1316" DrawAspect="Content" ObjectID="_1468076016" r:id="rId522">
            <o:LockedField>false</o:LockedField>
          </o:OLEObject>
        </w:object>
      </w:r>
      <w:r>
        <w:rPr>
          <w:rFonts w:hint="eastAsia" w:ascii="Times New Roman" w:hAnsi="Times New Roman" w:cs="Times New Roman"/>
          <w:sz w:val="24"/>
          <w:szCs w:val="24"/>
        </w:rPr>
        <w:t xml:space="preserve">具有一定的变化规律， </w:t>
      </w:r>
      <w:r>
        <w:rPr>
          <w:rFonts w:hint="eastAsia" w:ascii="Times New Roman" w:hAnsi="Times New Roman" w:cs="Times New Roman"/>
          <w:sz w:val="24"/>
          <w:szCs w:val="24"/>
          <w:highlight w:val="yellow"/>
        </w:rPr>
        <w:t>且激光经过M</w:t>
      </w:r>
      <w:r>
        <w:rPr>
          <w:rFonts w:hint="eastAsia" w:ascii="Times New Roman" w:hAnsi="Times New Roman" w:cs="Times New Roman"/>
          <w:sz w:val="24"/>
          <w:szCs w:val="24"/>
          <w:highlight w:val="yellow"/>
          <w:vertAlign w:val="subscript"/>
        </w:rPr>
        <w:t>2</w:t>
      </w:r>
      <w:r>
        <w:rPr>
          <w:rFonts w:hint="eastAsia" w:ascii="Times New Roman" w:hAnsi="Times New Roman" w:cs="Times New Roman"/>
          <w:sz w:val="24"/>
          <w:szCs w:val="24"/>
          <w:highlight w:val="yellow"/>
        </w:rPr>
        <w:t>的次数始终比经过M</w:t>
      </w:r>
      <w:r>
        <w:rPr>
          <w:rFonts w:ascii="Times New Roman" w:hAnsi="Times New Roman" w:cs="Times New Roman"/>
          <w:sz w:val="24"/>
          <w:szCs w:val="24"/>
          <w:highlight w:val="yellow"/>
          <w:vertAlign w:val="subscript"/>
        </w:rPr>
        <w:t>1</w:t>
      </w:r>
      <w:r>
        <w:rPr>
          <w:rFonts w:hint="eastAsia" w:ascii="Times New Roman" w:hAnsi="Times New Roman" w:cs="Times New Roman"/>
          <w:sz w:val="24"/>
          <w:szCs w:val="24"/>
          <w:highlight w:val="yellow"/>
        </w:rPr>
        <w:t>的次数少1次</w:t>
      </w:r>
      <w:r>
        <w:rPr>
          <w:rFonts w:hint="eastAsia" w:ascii="Times New Roman" w:hAnsi="Times New Roman" w:cs="Times New Roman"/>
          <w:sz w:val="24"/>
          <w:szCs w:val="24"/>
        </w:rPr>
        <w:t>。因此通过数学归纳递推可得，当系统反射次数为</w:t>
      </w:r>
      <w:r>
        <w:rPr>
          <w:rFonts w:hint="eastAsia" w:ascii="Times New Roman" w:hAnsi="Times New Roman" w:cs="Times New Roman"/>
          <w:i/>
          <w:sz w:val="24"/>
          <w:szCs w:val="24"/>
        </w:rPr>
        <w:t>N</w:t>
      </w:r>
      <w:r>
        <w:rPr>
          <w:rFonts w:hint="eastAsia" w:ascii="Times New Roman" w:hAnsi="Times New Roman" w:cs="Times New Roman"/>
          <w:sz w:val="24"/>
          <w:szCs w:val="24"/>
        </w:rPr>
        <w:t>时，</w:t>
      </w:r>
      <w:bookmarkStart w:id="230" w:name="OLE_LINK80"/>
      <w:bookmarkEnd w:id="230"/>
      <w:bookmarkStart w:id="231" w:name="OLE_LINK79"/>
      <w:bookmarkEnd w:id="231"/>
      <w:r>
        <w:rPr>
          <w:rFonts w:ascii="Times New Roman" w:hAnsi="Times New Roman" w:cs="Times New Roman"/>
          <w:position w:val="-24"/>
          <w:sz w:val="24"/>
          <w:szCs w:val="24"/>
        </w:rPr>
        <w:object>
          <v:shape id="_x0000_i1317" o:spt="75" type="#_x0000_t75" style="height:32.25pt;width:74.25pt;" o:ole="t" filled="f" o:preferrelative="t" stroked="f" coordsize="21600,21600">
            <v:path/>
            <v:fill on="f" focussize="0,0"/>
            <v:stroke on="f" joinstyle="miter"/>
            <v:imagedata r:id="rId524" o:title=""/>
            <o:lock v:ext="edit" aspectratio="t"/>
            <w10:wrap type="none"/>
            <w10:anchorlock/>
          </v:shape>
          <o:OLEObject Type="Embed" ProgID="Equation.DSMT4" ShapeID="_x0000_i1317" DrawAspect="Content" ObjectID="_1468076017" r:id="rId523">
            <o:LockedField>false</o:LockedField>
          </o:OLEObject>
        </w:object>
      </w:r>
      <w:r>
        <w:rPr>
          <w:rFonts w:hint="eastAsia" w:ascii="Times New Roman" w:hAnsi="Times New Roman" w:cs="Times New Roman"/>
          <w:sz w:val="24"/>
          <w:szCs w:val="24"/>
        </w:rPr>
        <w:t>，实际光程</w:t>
      </w:r>
      <w:r>
        <w:rPr>
          <w:rFonts w:ascii="Times New Roman" w:hAnsi="Times New Roman" w:cs="Times New Roman"/>
          <w:position w:val="-10"/>
          <w:sz w:val="24"/>
          <w:szCs w:val="24"/>
        </w:rPr>
        <w:object>
          <v:shape id="_x0000_i1318" o:spt="75" type="#_x0000_t75" style="height:17.25pt;width:39.75pt;" o:ole="t" filled="f" o:preferrelative="t" stroked="f" coordsize="21600,21600">
            <v:path/>
            <v:fill on="f" focussize="0,0"/>
            <v:stroke on="f" joinstyle="miter"/>
            <v:imagedata r:id="rId526" o:title=""/>
            <o:lock v:ext="edit" aspectratio="t"/>
            <w10:wrap type="none"/>
            <w10:anchorlock/>
          </v:shape>
          <o:OLEObject Type="Embed" ProgID="Equation.DSMT4" ShapeID="_x0000_i1318" DrawAspect="Content" ObjectID="_1468076018" r:id="rId525">
            <o:LockedField>false</o:LockedField>
          </o:OLEObject>
        </w:object>
      </w:r>
      <w:r>
        <w:rPr>
          <w:rFonts w:hint="eastAsia" w:ascii="Times New Roman" w:hAnsi="Times New Roman" w:cs="Times New Roman"/>
          <w:sz w:val="24"/>
          <w:szCs w:val="24"/>
        </w:rPr>
        <w:t>为：</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10"/>
          <w:sz w:val="24"/>
          <w:szCs w:val="24"/>
        </w:rPr>
        <w:object>
          <v:shape id="_x0000_i1319" o:spt="75" type="#_x0000_t75" style="height:17.25pt;width:217.5pt;" o:ole="t" filled="f" o:preferrelative="t" stroked="f" coordsize="21600,21600">
            <v:path/>
            <v:fill on="f" focussize="0,0"/>
            <v:stroke on="f" joinstyle="miter"/>
            <v:imagedata r:id="rId528" o:title=""/>
            <o:lock v:ext="edit" aspectratio="t"/>
            <w10:wrap type="none"/>
            <w10:anchorlock/>
          </v:shape>
          <o:OLEObject Type="Embed" ProgID="Equation.DSMT4" ShapeID="_x0000_i1319" DrawAspect="Content" ObjectID="_1468076019" r:id="rId527">
            <o:LockedField>false</o:LockedField>
          </o:OLEObject>
        </w:object>
      </w:r>
      <w:r>
        <w:rPr>
          <w:rFonts w:ascii="Times New Roman" w:hAnsi="Times New Roman" w:cs="Times New Roman"/>
          <w:sz w:val="24"/>
          <w:szCs w:val="24"/>
        </w:rPr>
        <w:t xml:space="preserve">               (4-5)</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在此种情况下，系统的功率方程可改写为：</w:t>
      </w:r>
    </w:p>
    <w:p>
      <w:pPr>
        <w:spacing w:line="360" w:lineRule="auto"/>
        <w:ind w:firstLine="480" w:firstLineChars="200"/>
        <w:jc w:val="right"/>
        <w:rPr>
          <w:rFonts w:ascii="Times New Roman" w:hAnsi="Times New Roman" w:cs="Times New Roman"/>
          <w:sz w:val="24"/>
          <w:szCs w:val="24"/>
        </w:rPr>
      </w:pPr>
      <w:bookmarkStart w:id="232" w:name="OLE_LINK81"/>
      <w:r>
        <w:rPr>
          <w:rFonts w:ascii="Times New Roman" w:hAnsi="Times New Roman" w:cs="Times New Roman"/>
          <w:position w:val="-14"/>
          <w:sz w:val="24"/>
          <w:szCs w:val="24"/>
        </w:rPr>
        <w:object>
          <v:shape id="_x0000_i1320" o:spt="75" type="#_x0000_t75" style="height:21.75pt;width:135.75pt;" o:ole="t" filled="f" o:preferrelative="t" stroked="f" coordsize="21600,21600">
            <v:path/>
            <v:fill on="f" focussize="0,0"/>
            <v:stroke on="f" joinstyle="miter"/>
            <v:imagedata r:id="rId530" o:title=""/>
            <o:lock v:ext="edit" aspectratio="t"/>
            <w10:wrap type="none"/>
            <w10:anchorlock/>
          </v:shape>
          <o:OLEObject Type="Embed" ProgID="Equation.DSMT4" ShapeID="_x0000_i1320" DrawAspect="Content" ObjectID="_1468076020" r:id="rId529">
            <o:LockedField>false</o:LockedField>
          </o:OLEObject>
        </w:object>
      </w:r>
      <w:r>
        <w:rPr>
          <w:rFonts w:ascii="Times New Roman" w:hAnsi="Times New Roman" w:cs="Times New Roman"/>
          <w:sz w:val="24"/>
          <w:szCs w:val="24"/>
        </w:rPr>
        <w:t xml:space="preserve">                   (4-6)</w:t>
      </w:r>
    </w:p>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式中的</w:t>
      </w:r>
      <w:r>
        <w:rPr>
          <w:rFonts w:ascii="Times New Roman" w:hAnsi="Times New Roman" w:cs="Times New Roman"/>
          <w:position w:val="-12"/>
          <w:sz w:val="24"/>
          <w:szCs w:val="24"/>
        </w:rPr>
        <w:object>
          <v:shape id="_x0000_i1321" o:spt="75" type="#_x0000_t75" style="height:17.25pt;width:13.5pt;" o:ole="t" filled="f" o:preferrelative="t" stroked="f" coordsize="21600,21600">
            <v:path/>
            <v:fill on="f" focussize="0,0"/>
            <v:stroke on="f" joinstyle="miter"/>
            <v:imagedata r:id="rId532" o:title=""/>
            <o:lock v:ext="edit" aspectratio="t"/>
            <w10:wrap type="none"/>
            <w10:anchorlock/>
          </v:shape>
          <o:OLEObject Type="Embed" ProgID="Equation.DSMT4" ShapeID="_x0000_i1321" DrawAspect="Content" ObjectID="_1468076021" r:id="rId531">
            <o:LockedField>false</o:LockedField>
          </o:OLEObject>
        </w:object>
      </w:r>
      <w:r>
        <w:rPr>
          <w:rFonts w:hint="eastAsia" w:ascii="Times New Roman" w:hAnsi="Times New Roman" w:cs="Times New Roman"/>
          <w:sz w:val="24"/>
          <w:szCs w:val="24"/>
        </w:rPr>
        <w:t>、</w:t>
      </w:r>
      <w:r>
        <w:rPr>
          <w:rFonts w:ascii="Times New Roman" w:hAnsi="Times New Roman" w:cs="Times New Roman"/>
          <w:position w:val="-10"/>
          <w:sz w:val="24"/>
          <w:szCs w:val="24"/>
        </w:rPr>
        <w:object>
          <v:shape id="_x0000_i1322" o:spt="75" type="#_x0000_t75" style="height:17.25pt;width:24.75pt;" o:ole="t" filled="f" o:preferrelative="t" stroked="f" coordsize="21600,21600">
            <v:path/>
            <v:fill on="f" focussize="0,0"/>
            <v:stroke on="f" joinstyle="miter"/>
            <v:imagedata r:id="rId534" o:title=""/>
            <o:lock v:ext="edit" aspectratio="t"/>
            <w10:wrap type="none"/>
            <w10:anchorlock/>
          </v:shape>
          <o:OLEObject Type="Embed" ProgID="Equation.DSMT4" ShapeID="_x0000_i1322" DrawAspect="Content" ObjectID="_1468076022" r:id="rId533">
            <o:LockedField>false</o:LockedField>
          </o:OLEObject>
        </w:object>
      </w:r>
      <w:r>
        <w:rPr>
          <w:rFonts w:hint="eastAsia" w:ascii="Times New Roman" w:hAnsi="Times New Roman" w:cs="Times New Roman"/>
          <w:sz w:val="24"/>
          <w:szCs w:val="24"/>
        </w:rPr>
        <w:t>分别表示多次反射后由M</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、M</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引起的相位变化，其表达式分别为：</w:t>
      </w:r>
    </w:p>
    <w:p>
      <w:pPr>
        <w:spacing w:line="360" w:lineRule="auto"/>
        <w:ind w:firstLine="480" w:firstLineChars="200"/>
        <w:jc w:val="right"/>
        <w:rPr>
          <w:rFonts w:ascii="Times New Roman" w:hAnsi="Times New Roman" w:cs="Times New Roman"/>
          <w:sz w:val="24"/>
          <w:szCs w:val="24"/>
        </w:rPr>
      </w:pPr>
      <w:bookmarkStart w:id="233" w:name="OLE_LINK83"/>
      <w:bookmarkStart w:id="234" w:name="OLE_LINK82"/>
      <w:r>
        <w:rPr>
          <w:rFonts w:ascii="Times New Roman" w:hAnsi="Times New Roman" w:cs="Times New Roman"/>
          <w:position w:val="-24"/>
          <w:sz w:val="24"/>
          <w:szCs w:val="24"/>
        </w:rPr>
        <w:object>
          <v:shape id="_x0000_i1323" o:spt="75" type="#_x0000_t75" style="height:33.75pt;width:118.5pt;" o:ole="t" filled="f" o:preferrelative="t" stroked="f" coordsize="21600,21600">
            <v:path/>
            <v:fill on="f" focussize="0,0"/>
            <v:stroke on="f" joinstyle="miter"/>
            <v:imagedata r:id="rId536" o:title=""/>
            <o:lock v:ext="edit" aspectratio="t"/>
            <w10:wrap type="none"/>
            <w10:anchorlock/>
          </v:shape>
          <o:OLEObject Type="Embed" ProgID="Equation.DSMT4" ShapeID="_x0000_i1323" DrawAspect="Content" ObjectID="_1468076023" r:id="rId535">
            <o:LockedField>false</o:LockedField>
          </o:OLEObject>
        </w:object>
      </w:r>
      <w:bookmarkEnd w:id="233"/>
      <w:bookmarkEnd w:id="234"/>
      <w:r>
        <w:rPr>
          <w:rFonts w:ascii="Times New Roman" w:hAnsi="Times New Roman" w:cs="Times New Roman"/>
          <w:sz w:val="24"/>
          <w:szCs w:val="24"/>
        </w:rPr>
        <w:t xml:space="preserve">                      (4-7)</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24"/>
          <w:sz w:val="24"/>
          <w:szCs w:val="24"/>
        </w:rPr>
        <w:object>
          <v:shape id="_x0000_i1324" o:spt="75" type="#_x0000_t75" style="height:33.75pt;width:145.5pt;" o:ole="t" filled="f" o:preferrelative="t" stroked="f" coordsize="21600,21600">
            <v:path/>
            <v:fill on="f" focussize="0,0"/>
            <v:stroke on="f" joinstyle="miter"/>
            <v:imagedata r:id="rId538" o:title=""/>
            <o:lock v:ext="edit" aspectratio="t"/>
            <w10:wrap type="none"/>
            <w10:anchorlock/>
          </v:shape>
          <o:OLEObject Type="Embed" ProgID="Equation.DSMT4" ShapeID="_x0000_i1324" DrawAspect="Content" ObjectID="_1468076024" r:id="rId537">
            <o:LockedField>false</o:LockedField>
          </o:OLEObject>
        </w:object>
      </w:r>
      <w:r>
        <w:rPr>
          <w:rFonts w:ascii="Times New Roman" w:hAnsi="Times New Roman" w:cs="Times New Roman"/>
          <w:sz w:val="24"/>
          <w:szCs w:val="24"/>
        </w:rPr>
        <w:t xml:space="preserve">                   (4-8)</w:t>
      </w:r>
    </w:p>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将</w:t>
      </w:r>
      <w:bookmarkStart w:id="235" w:name="OLE_LINK84"/>
      <w:bookmarkStart w:id="236" w:name="OLE_LINK85"/>
      <w:r>
        <w:rPr>
          <w:rFonts w:ascii="Times New Roman" w:hAnsi="Times New Roman" w:cs="Times New Roman"/>
          <w:position w:val="-10"/>
          <w:sz w:val="24"/>
          <w:szCs w:val="24"/>
        </w:rPr>
        <w:object>
          <v:shape id="_x0000_i1325" o:spt="75" type="#_x0000_t75" style="height:17.25pt;width:24.75pt;" o:ole="t" filled="f" o:preferrelative="t" stroked="f" coordsize="21600,21600">
            <v:path/>
            <v:fill on="f" focussize="0,0"/>
            <v:stroke on="f" joinstyle="miter"/>
            <v:imagedata r:id="rId534" o:title=""/>
            <o:lock v:ext="edit" aspectratio="t"/>
            <w10:wrap type="none"/>
            <w10:anchorlock/>
          </v:shape>
          <o:OLEObject Type="Embed" ProgID="Equation.DSMT4" ShapeID="_x0000_i1325" DrawAspect="Content" ObjectID="_1468076025" r:id="rId539">
            <o:LockedField>false</o:LockedField>
          </o:OLEObject>
        </w:object>
      </w:r>
      <w:bookmarkEnd w:id="235"/>
      <w:bookmarkEnd w:id="236"/>
      <w:r>
        <w:rPr>
          <w:rFonts w:hint="eastAsia" w:ascii="Times New Roman" w:hAnsi="Times New Roman" w:cs="Times New Roman"/>
          <w:sz w:val="24"/>
          <w:szCs w:val="24"/>
        </w:rPr>
        <w:t>视为正弦相位调制项，其调制深度为</w:t>
      </w:r>
      <w:r>
        <w:rPr>
          <w:rFonts w:ascii="Times New Roman" w:hAnsi="Times New Roman" w:cs="Times New Roman"/>
          <w:position w:val="-24"/>
          <w:sz w:val="24"/>
          <w:szCs w:val="24"/>
        </w:rPr>
        <w:object>
          <v:shape id="_x0000_i1326" o:spt="75" type="#_x0000_t75" style="height:32.25pt;width:114pt;" o:ole="t" filled="f" o:preferrelative="t" stroked="f" coordsize="21600,21600">
            <v:path/>
            <v:fill on="f" focussize="0,0"/>
            <v:stroke on="f" joinstyle="miter"/>
            <v:imagedata r:id="rId541" o:title=""/>
            <o:lock v:ext="edit" aspectratio="t"/>
            <w10:wrap type="none"/>
            <w10:anchorlock/>
          </v:shape>
          <o:OLEObject Type="Embed" ProgID="Equation.DSMT4" ShapeID="_x0000_i1326" DrawAspect="Content" ObjectID="_1468076026" r:id="rId540">
            <o:LockedField>false</o:LockedField>
          </o:OLEObject>
        </w:object>
      </w:r>
      <w:r>
        <w:rPr>
          <w:rFonts w:hint="eastAsia" w:ascii="Times New Roman" w:hAnsi="Times New Roman" w:cs="Times New Roman"/>
          <w:sz w:val="24"/>
          <w:szCs w:val="24"/>
        </w:rPr>
        <w:t>。输出功率经过隔直和归一化处理，并利用贝塞尔函数展开得：</w:t>
      </w:r>
    </w:p>
    <w:p>
      <w:pPr>
        <w:spacing w:after="156" w:afterLines="50" w:line="360" w:lineRule="auto"/>
        <w:ind w:firstLine="480" w:firstLineChars="200"/>
        <w:jc w:val="right"/>
        <w:rPr>
          <w:rFonts w:ascii="Times New Roman" w:hAnsi="Times New Roman" w:cs="Times New Roman"/>
          <w:position w:val="-34"/>
          <w:sz w:val="24"/>
          <w:szCs w:val="24"/>
        </w:rPr>
      </w:pPr>
      <w:r>
        <w:rPr>
          <w:rFonts w:ascii="Times New Roman" w:hAnsi="Times New Roman" w:cs="Times New Roman"/>
          <w:position w:val="-62"/>
          <w:sz w:val="24"/>
          <w:szCs w:val="24"/>
        </w:rPr>
        <w:object>
          <v:shape id="_x0000_i1327" o:spt="75" type="#_x0000_t75" style="height:74.25pt;width:279.75pt;" o:ole="t" filled="f" o:preferrelative="t" stroked="f" coordsize="21600,21600">
            <v:path/>
            <v:fill on="f" focussize="0,0"/>
            <v:stroke on="f" joinstyle="miter"/>
            <v:imagedata r:id="rId543" o:title=""/>
            <o:lock v:ext="edit" aspectratio="t"/>
            <w10:wrap type="none"/>
            <w10:anchorlock/>
          </v:shape>
          <o:OLEObject Type="Embed" ProgID="Equation.DSMT4" ShapeID="_x0000_i1327" DrawAspect="Content" ObjectID="_1468076027" r:id="rId542">
            <o:LockedField>false</o:LockedField>
          </o:OLEObject>
        </w:object>
      </w:r>
      <w:r>
        <w:rPr>
          <w:rFonts w:ascii="Times New Roman" w:hAnsi="Times New Roman" w:cs="Times New Roman"/>
          <w:position w:val="-34"/>
          <w:sz w:val="24"/>
          <w:szCs w:val="24"/>
        </w:rPr>
        <w:t xml:space="preserve">       (4-9)</w:t>
      </w:r>
    </w:p>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其中</w:t>
      </w:r>
      <w:bookmarkStart w:id="237" w:name="OLE_LINK86"/>
      <w:r>
        <w:rPr>
          <w:rFonts w:ascii="Times New Roman" w:hAnsi="Times New Roman" w:cs="Times New Roman"/>
          <w:position w:val="-12"/>
          <w:sz w:val="24"/>
          <w:szCs w:val="24"/>
        </w:rPr>
        <w:object>
          <v:shape id="_x0000_i1328" o:spt="75" type="#_x0000_t75" style="height:17.25pt;width:30pt;" o:ole="t" filled="f" o:preferrelative="t" stroked="f" coordsize="21600,21600">
            <v:path/>
            <v:fill on="f" focussize="0,0"/>
            <v:stroke on="f" joinstyle="miter"/>
            <v:imagedata r:id="rId545" o:title=""/>
            <o:lock v:ext="edit" aspectratio="t"/>
            <w10:wrap type="none"/>
            <w10:anchorlock/>
          </v:shape>
          <o:OLEObject Type="Embed" ProgID="Equation.DSMT4" ShapeID="_x0000_i1328" DrawAspect="Content" ObjectID="_1468076028" r:id="rId544">
            <o:LockedField>false</o:LockedField>
          </o:OLEObject>
        </w:object>
      </w:r>
      <w:bookmarkEnd w:id="237"/>
      <w:r>
        <w:rPr>
          <w:rFonts w:hint="eastAsia" w:ascii="Times New Roman" w:hAnsi="Times New Roman" w:cs="Times New Roman"/>
          <w:sz w:val="24"/>
          <w:szCs w:val="24"/>
        </w:rPr>
        <w:t>为第一类</w:t>
      </w:r>
      <w:r>
        <w:rPr>
          <w:rFonts w:hint="eastAsia" w:ascii="Times New Roman" w:hAnsi="Times New Roman" w:cs="Times New Roman"/>
          <w:i/>
          <w:sz w:val="24"/>
          <w:szCs w:val="24"/>
        </w:rPr>
        <w:t>n</w:t>
      </w:r>
      <w:r>
        <w:rPr>
          <w:rFonts w:hint="eastAsia" w:ascii="Times New Roman" w:hAnsi="Times New Roman" w:cs="Times New Roman"/>
          <w:sz w:val="24"/>
          <w:szCs w:val="24"/>
        </w:rPr>
        <w:t>阶贝塞尔函数，自变量为</w:t>
      </w:r>
      <w:r>
        <w:rPr>
          <w:rFonts w:hint="eastAsia" w:ascii="Times New Roman" w:hAnsi="Times New Roman" w:cs="Times New Roman"/>
          <w:i/>
          <w:sz w:val="24"/>
          <w:szCs w:val="24"/>
        </w:rPr>
        <w:t>h</w: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329" o:spt="75" type="#_x0000_t75" style="height:17.25pt;width:33.75pt;" o:ole="t" filled="f" o:preferrelative="t" stroked="f" coordsize="21600,21600">
            <v:path/>
            <v:fill on="f" focussize="0,0"/>
            <v:stroke on="f" joinstyle="miter"/>
            <v:imagedata r:id="rId547" o:title=""/>
            <o:lock v:ext="edit" aspectratio="t"/>
            <w10:wrap type="none"/>
            <w10:anchorlock/>
          </v:shape>
          <o:OLEObject Type="Embed" ProgID="Equation.DSMT4" ShapeID="_x0000_i1329" DrawAspect="Content" ObjectID="_1468076029" r:id="rId546">
            <o:LockedField>false</o:LockedField>
          </o:OLEObject>
        </w:object>
      </w:r>
      <w:r>
        <w:rPr>
          <w:rFonts w:hint="eastAsia" w:ascii="Times New Roman" w:hAnsi="Times New Roman" w:cs="Times New Roman"/>
          <w:sz w:val="24"/>
          <w:szCs w:val="24"/>
        </w:rPr>
        <w:t>和</w:t>
      </w:r>
      <w:r>
        <w:rPr>
          <w:rFonts w:ascii="Times New Roman" w:hAnsi="Times New Roman" w:cs="Times New Roman"/>
          <w:position w:val="-12"/>
          <w:sz w:val="24"/>
          <w:szCs w:val="24"/>
        </w:rPr>
        <w:object>
          <v:shape id="_x0000_i1330" o:spt="75" type="#_x0000_t75" style="height:17.25pt;width:39.75pt;" o:ole="t" filled="f" o:preferrelative="t" stroked="f" coordsize="21600,21600">
            <v:path/>
            <v:fill on="f" focussize="0,0"/>
            <v:stroke on="f" joinstyle="miter"/>
            <v:imagedata r:id="rId549" o:title=""/>
            <o:lock v:ext="edit" aspectratio="t"/>
            <w10:wrap type="none"/>
            <w10:anchorlock/>
          </v:shape>
          <o:OLEObject Type="Embed" ProgID="Equation.DSMT4" ShapeID="_x0000_i1330" DrawAspect="Content" ObjectID="_1468076030" r:id="rId548">
            <o:LockedField>false</o:LockedField>
          </o:OLEObject>
        </w:object>
      </w:r>
      <w:r>
        <w:rPr>
          <w:rFonts w:hint="eastAsia" w:ascii="Times New Roman" w:hAnsi="Times New Roman" w:cs="Times New Roman"/>
          <w:sz w:val="24"/>
          <w:szCs w:val="24"/>
        </w:rPr>
        <w:t>分别为贝塞尔函数的偶数阶和奇数阶。由此可见，SMI信号的交流分量是由基频</w:t>
      </w:r>
      <w:r>
        <w:rPr>
          <w:rFonts w:ascii="Times New Roman" w:hAnsi="Times New Roman" w:cs="Times New Roman"/>
          <w:position w:val="-12"/>
          <w:sz w:val="24"/>
          <w:szCs w:val="24"/>
        </w:rPr>
        <w:object>
          <v:shape id="_x0000_i1331" o:spt="75" type="#_x0000_t75" style="height:17.25pt;width:15pt;" o:ole="t" filled="f" o:preferrelative="t" stroked="f" coordsize="21600,21600">
            <v:path/>
            <v:fill on="f" focussize="0,0"/>
            <v:stroke on="f" joinstyle="miter"/>
            <v:imagedata r:id="rId551" o:title=""/>
            <o:lock v:ext="edit" aspectratio="t"/>
            <w10:wrap type="none"/>
            <w10:anchorlock/>
          </v:shape>
          <o:OLEObject Type="Embed" ProgID="Equation.DSMT4" ShapeID="_x0000_i1331" DrawAspect="Content" ObjectID="_1468076031" r:id="rId550">
            <o:LockedField>false</o:LockedField>
          </o:OLEObject>
        </w:object>
      </w:r>
      <w:r>
        <w:rPr>
          <w:rFonts w:hint="eastAsia" w:ascii="Times New Roman" w:hAnsi="Times New Roman" w:cs="Times New Roman"/>
          <w:sz w:val="24"/>
          <w:szCs w:val="24"/>
        </w:rPr>
        <w:t>及其谐波组成，奇次谐波受到</w:t>
      </w:r>
      <w:bookmarkStart w:id="238" w:name="OLE_LINK87"/>
      <w:r>
        <w:rPr>
          <w:rFonts w:ascii="Times New Roman" w:hAnsi="Times New Roman" w:cs="Times New Roman"/>
          <w:position w:val="-14"/>
          <w:sz w:val="24"/>
          <w:szCs w:val="24"/>
        </w:rPr>
        <w:object>
          <v:shape id="_x0000_i1332" o:spt="75" type="#_x0000_t75" style="height:21pt;width:39.75pt;" o:ole="t" filled="f" o:preferrelative="t" stroked="f" coordsize="21600,21600">
            <v:path/>
            <v:fill on="f" focussize="0,0"/>
            <v:stroke on="f" joinstyle="miter"/>
            <v:imagedata r:id="rId553" o:title=""/>
            <o:lock v:ext="edit" aspectratio="t"/>
            <w10:wrap type="none"/>
            <w10:anchorlock/>
          </v:shape>
          <o:OLEObject Type="Embed" ProgID="Equation.DSMT4" ShapeID="_x0000_i1332" DrawAspect="Content" ObjectID="_1468076032" r:id="rId552">
            <o:LockedField>false</o:LockedField>
          </o:OLEObject>
        </w:object>
      </w:r>
      <w:bookmarkEnd w:id="238"/>
      <w:r>
        <w:rPr>
          <w:rFonts w:hint="eastAsia" w:ascii="Times New Roman" w:hAnsi="Times New Roman" w:cs="Times New Roman"/>
          <w:sz w:val="24"/>
          <w:szCs w:val="24"/>
        </w:rPr>
        <w:t>的调制，而偶次谐波受到</w:t>
      </w:r>
      <w:r>
        <w:rPr>
          <w:rFonts w:ascii="Times New Roman" w:hAnsi="Times New Roman" w:cs="Times New Roman"/>
          <w:position w:val="-14"/>
          <w:sz w:val="24"/>
          <w:szCs w:val="24"/>
        </w:rPr>
        <w:object>
          <v:shape id="_x0000_i1333" o:spt="75" type="#_x0000_t75" style="height:21pt;width:42pt;" o:ole="t" filled="f" o:preferrelative="t" stroked="f" coordsize="21600,21600">
            <v:path/>
            <v:fill on="f" focussize="0,0"/>
            <v:stroke on="f" joinstyle="miter"/>
            <v:imagedata r:id="rId555" o:title=""/>
            <o:lock v:ext="edit" aspectratio="t"/>
            <w10:wrap type="none"/>
            <w10:anchorlock/>
          </v:shape>
          <o:OLEObject Type="Embed" ProgID="Equation.DSMT4" ShapeID="_x0000_i1333" DrawAspect="Content" ObjectID="_1468076033" r:id="rId554">
            <o:LockedField>false</o:LockedField>
          </o:OLEObject>
        </w:object>
      </w:r>
      <w:r>
        <w:rPr>
          <w:rFonts w:hint="eastAsia" w:ascii="Times New Roman" w:hAnsi="Times New Roman" w:cs="Times New Roman"/>
          <w:sz w:val="24"/>
          <w:szCs w:val="24"/>
        </w:rPr>
        <w:t>的调制。因此可通过提取奇次谐波和偶次谐波来获得包含被测目标物振动信息的相位</w:t>
      </w:r>
      <w:r>
        <w:rPr>
          <w:rFonts w:ascii="Times New Roman" w:hAnsi="Times New Roman" w:cs="Times New Roman"/>
          <w:position w:val="-12"/>
          <w:sz w:val="24"/>
          <w:szCs w:val="24"/>
        </w:rPr>
        <w:object>
          <v:shape id="_x0000_i1334" o:spt="75" type="#_x0000_t75" style="height:17.25pt;width:13.5pt;" o:ole="t" filled="f" o:preferrelative="t" stroked="f" coordsize="21600,21600">
            <v:path/>
            <v:fill on="f" focussize="0,0"/>
            <v:stroke on="f" joinstyle="miter"/>
            <v:imagedata r:id="rId532" o:title=""/>
            <o:lock v:ext="edit" aspectratio="t"/>
            <w10:wrap type="none"/>
            <w10:anchorlock/>
          </v:shape>
          <o:OLEObject Type="Embed" ProgID="Equation.DSMT4" ShapeID="_x0000_i1334" DrawAspect="Content" ObjectID="_1468076034" r:id="rId556">
            <o:LockedField>false</o:LockedField>
          </o:OLEObject>
        </w:object>
      </w:r>
      <w:r>
        <w:rPr>
          <w:rFonts w:hint="eastAsia" w:ascii="Times New Roman" w:hAnsi="Times New Roman" w:cs="Times New Roman"/>
          <w:sz w:val="24"/>
          <w:szCs w:val="24"/>
        </w:rPr>
        <w:t>，文章仿真和实验均通过提取一、二次谐波进行位移重构。由式（4-</w:t>
      </w:r>
      <w:r>
        <w:rPr>
          <w:rFonts w:ascii="Times New Roman" w:hAnsi="Times New Roman" w:cs="Times New Roman"/>
          <w:sz w:val="24"/>
          <w:szCs w:val="24"/>
        </w:rPr>
        <w:t>10</w:t>
      </w:r>
      <w:r>
        <w:rPr>
          <w:rFonts w:hint="eastAsia" w:ascii="Times New Roman" w:hAnsi="Times New Roman" w:cs="Times New Roman"/>
          <w:sz w:val="24"/>
          <w:szCs w:val="24"/>
        </w:rPr>
        <w:t>）可知输出信号的一、二次谐波分量分别为：</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30"/>
          <w:sz w:val="24"/>
          <w:szCs w:val="24"/>
        </w:rPr>
        <w:object>
          <v:shape id="_x0000_i1335" o:spt="75" type="#_x0000_t75" style="height:39pt;width:162.75pt;" o:ole="t" filled="f" o:preferrelative="t" stroked="f" coordsize="21600,21600">
            <v:path/>
            <v:fill on="f" focussize="0,0"/>
            <v:stroke on="f" joinstyle="miter"/>
            <v:imagedata r:id="rId558" o:title=""/>
            <o:lock v:ext="edit" aspectratio="t"/>
            <w10:wrap type="none"/>
            <w10:anchorlock/>
          </v:shape>
          <o:OLEObject Type="Embed" ProgID="Equation.DSMT4" ShapeID="_x0000_i1335" DrawAspect="Content" ObjectID="_1468076035" r:id="rId557">
            <o:LockedField>false</o:LockedField>
          </o:OLEObject>
        </w:object>
      </w:r>
      <w:r>
        <w:rPr>
          <w:rFonts w:ascii="Times New Roman" w:hAnsi="Times New Roman" w:cs="Times New Roman"/>
          <w:sz w:val="24"/>
          <w:szCs w:val="24"/>
        </w:rPr>
        <w:t xml:space="preserve">                  (4-10)</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30"/>
          <w:sz w:val="24"/>
          <w:szCs w:val="24"/>
        </w:rPr>
        <w:object>
          <v:shape id="_x0000_i1336" o:spt="75" type="#_x0000_t75" style="height:39pt;width:175.5pt;" o:ole="t" filled="f" o:preferrelative="t" stroked="f" coordsize="21600,21600">
            <v:path/>
            <v:fill on="f" focussize="0,0"/>
            <v:stroke on="f" joinstyle="miter"/>
            <v:imagedata r:id="rId560" o:title=""/>
            <o:lock v:ext="edit" aspectratio="t"/>
            <w10:wrap type="none"/>
            <w10:anchorlock/>
          </v:shape>
          <o:OLEObject Type="Embed" ProgID="Equation.DSMT4" ShapeID="_x0000_i1336" DrawAspect="Content" ObjectID="_1468076036" r:id="rId559">
            <o:LockedField>false</o:LockedField>
          </o:OLEObject>
        </w:object>
      </w:r>
      <w:r>
        <w:rPr>
          <w:rFonts w:ascii="Times New Roman" w:hAnsi="Times New Roman" w:cs="Times New Roman"/>
          <w:sz w:val="24"/>
          <w:szCs w:val="24"/>
        </w:rPr>
        <w:t xml:space="preserve">                (4-11)</w:t>
      </w:r>
    </w:p>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其中，</w:t>
      </w:r>
      <w:r>
        <w:rPr>
          <w:rFonts w:ascii="Times New Roman" w:hAnsi="Times New Roman" w:cs="Times New Roman"/>
          <w:position w:val="-12"/>
          <w:sz w:val="24"/>
          <w:szCs w:val="24"/>
        </w:rPr>
        <w:object>
          <v:shape id="_x0000_i1337" o:spt="75" type="#_x0000_t75" style="height:17.25pt;width:101.25pt;" o:ole="t" filled="f" o:preferrelative="t" stroked="f" coordsize="21600,21600">
            <v:path/>
            <v:fill on="f" focussize="0,0"/>
            <v:stroke on="f" joinstyle="miter"/>
            <v:imagedata r:id="rId562" o:title=""/>
            <o:lock v:ext="edit" aspectratio="t"/>
            <w10:wrap type="none"/>
            <w10:anchorlock/>
          </v:shape>
          <o:OLEObject Type="Embed" ProgID="Equation.DSMT4" ShapeID="_x0000_i1337" DrawAspect="Content" ObjectID="_1468076037" r:id="rId561">
            <o:LockedField>false</o:LockedField>
          </o:OLEObject>
        </w:object>
      </w:r>
      <w:r>
        <w:rPr>
          <w:rFonts w:hint="eastAsia" w:ascii="Times New Roman" w:hAnsi="Times New Roman" w:cs="Times New Roman"/>
          <w:sz w:val="24"/>
          <w:szCs w:val="24"/>
        </w:rPr>
        <w:t>和</w:t>
      </w:r>
      <w:r>
        <w:rPr>
          <w:rFonts w:ascii="Times New Roman" w:hAnsi="Times New Roman" w:cs="Times New Roman"/>
          <w:position w:val="-12"/>
          <w:sz w:val="24"/>
          <w:szCs w:val="24"/>
        </w:rPr>
        <w:object>
          <v:shape id="_x0000_i1338" o:spt="75" type="#_x0000_t75" style="height:17.25pt;width:108.75pt;" o:ole="t" filled="f" o:preferrelative="t" stroked="f" coordsize="21600,21600">
            <v:path/>
            <v:fill on="f" focussize="0,0"/>
            <v:stroke on="f" joinstyle="miter"/>
            <v:imagedata r:id="rId564" o:title=""/>
            <o:lock v:ext="edit" aspectratio="t"/>
            <w10:wrap type="none"/>
            <w10:anchorlock/>
          </v:shape>
          <o:OLEObject Type="Embed" ProgID="Equation.DSMT4" ShapeID="_x0000_i1338" DrawAspect="Content" ObjectID="_1468076038" r:id="rId563">
            <o:LockedField>false</o:LockedField>
          </o:OLEObject>
        </w:object>
      </w:r>
      <w:r>
        <w:rPr>
          <w:rFonts w:hint="eastAsia" w:ascii="Times New Roman" w:hAnsi="Times New Roman" w:cs="Times New Roman"/>
          <w:sz w:val="24"/>
          <w:szCs w:val="24"/>
        </w:rPr>
        <w:t>分别表示一次谐波分量和二次谐波分量的幅度。通过比较这两个谐波分量的振幅</w:t>
      </w:r>
      <w:r>
        <w:rPr>
          <w:rFonts w:ascii="Times New Roman" w:hAnsi="Times New Roman" w:cs="Times New Roman"/>
          <w:position w:val="-12"/>
          <w:sz w:val="24"/>
          <w:szCs w:val="24"/>
        </w:rPr>
        <w:object>
          <v:shape id="_x0000_i1339" o:spt="75" type="#_x0000_t75" style="height:17.25pt;width:27pt;" o:ole="t" filled="f" o:preferrelative="t" stroked="f" coordsize="21600,21600">
            <v:path/>
            <v:fill on="f" focussize="0,0"/>
            <v:stroke on="f" joinstyle="miter"/>
            <v:imagedata r:id="rId566" o:title=""/>
            <o:lock v:ext="edit" aspectratio="t"/>
            <w10:wrap type="none"/>
            <w10:anchorlock/>
          </v:shape>
          <o:OLEObject Type="Embed" ProgID="Equation.DSMT4" ShapeID="_x0000_i1339" DrawAspect="Content" ObjectID="_1468076039" r:id="rId565">
            <o:LockedField>false</o:LockedField>
          </o:OLEObject>
        </w:object>
      </w:r>
      <w:r>
        <w:rPr>
          <w:rFonts w:hint="eastAsia" w:ascii="Times New Roman" w:hAnsi="Times New Roman" w:cs="Times New Roman"/>
          <w:sz w:val="24"/>
          <w:szCs w:val="24"/>
        </w:rPr>
        <w:t>和</w:t>
      </w:r>
      <w:r>
        <w:rPr>
          <w:rFonts w:ascii="Times New Roman" w:hAnsi="Times New Roman" w:cs="Times New Roman"/>
          <w:position w:val="-12"/>
          <w:sz w:val="24"/>
          <w:szCs w:val="24"/>
        </w:rPr>
        <w:object>
          <v:shape id="_x0000_i1340" o:spt="75" type="#_x0000_t75" style="height:17.25pt;width:28.5pt;" o:ole="t" filled="f" o:preferrelative="t" stroked="f" coordsize="21600,21600">
            <v:path/>
            <v:fill on="f" focussize="0,0"/>
            <v:stroke on="f" joinstyle="miter"/>
            <v:imagedata r:id="rId568" o:title=""/>
            <o:lock v:ext="edit" aspectratio="t"/>
            <w10:wrap type="none"/>
            <w10:anchorlock/>
          </v:shape>
          <o:OLEObject Type="Embed" ProgID="Equation.DSMT4" ShapeID="_x0000_i1340" DrawAspect="Content" ObjectID="_1468076040" r:id="rId567">
            <o:LockedField>false</o:LockedField>
          </o:OLEObject>
        </w:object>
      </w:r>
      <w:r>
        <w:rPr>
          <w:rFonts w:hint="eastAsia" w:ascii="Times New Roman" w:hAnsi="Times New Roman" w:cs="Times New Roman"/>
          <w:sz w:val="24"/>
          <w:szCs w:val="24"/>
        </w:rPr>
        <w:t>，即可解调出所需的相位</w:t>
      </w:r>
      <w:r>
        <w:rPr>
          <w:rFonts w:ascii="Times New Roman" w:hAnsi="Times New Roman" w:cs="Times New Roman"/>
          <w:position w:val="-12"/>
          <w:sz w:val="24"/>
          <w:szCs w:val="24"/>
        </w:rPr>
        <w:object>
          <v:shape id="_x0000_i1341" o:spt="75" type="#_x0000_t75" style="height:17.25pt;width:14.25pt;" o:ole="t" filled="f" o:preferrelative="t" stroked="f" coordsize="21600,21600">
            <v:path/>
            <v:fill on="f" focussize="0,0"/>
            <v:stroke on="f" joinstyle="miter"/>
            <v:imagedata r:id="rId570" o:title=""/>
            <o:lock v:ext="edit" aspectratio="t"/>
            <w10:wrap type="none"/>
            <w10:anchorlock/>
          </v:shape>
          <o:OLEObject Type="Embed" ProgID="Equation.DSMT4" ShapeID="_x0000_i1341" DrawAspect="Content" ObjectID="_1468076041" r:id="rId569">
            <o:LockedField>false</o:LockedField>
          </o:OLEObject>
        </w:object>
      </w:r>
      <w:r>
        <w:rPr>
          <w:rFonts w:hint="eastAsia" w:ascii="Times New Roman" w:hAnsi="Times New Roman" w:cs="Times New Roman"/>
          <w:sz w:val="24"/>
          <w:szCs w:val="24"/>
        </w:rPr>
        <w:t>，然后经过相位解包裹处理后便可获得外部目标物M</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的振动信息，具体的计算公式如下：</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32"/>
          <w:sz w:val="24"/>
          <w:szCs w:val="24"/>
        </w:rPr>
        <w:object>
          <v:shape id="_x0000_i1342" o:spt="75" type="#_x0000_t75" style="height:41.25pt;width:134.25pt;" o:ole="t" filled="f" o:preferrelative="t" stroked="f" coordsize="21600,21600">
            <v:path/>
            <v:fill on="f" focussize="0,0"/>
            <v:stroke on="f" joinstyle="miter"/>
            <v:imagedata r:id="rId572" o:title=""/>
            <o:lock v:ext="edit" aspectratio="t"/>
            <w10:wrap type="none"/>
            <w10:anchorlock/>
          </v:shape>
          <o:OLEObject Type="Embed" ProgID="Equation.DSMT4" ShapeID="_x0000_i1342" DrawAspect="Content" ObjectID="_1468076042" r:id="rId571">
            <o:LockedField>false</o:LockedField>
          </o:OLEObject>
        </w:object>
      </w:r>
      <w:r>
        <w:rPr>
          <w:rFonts w:ascii="Times New Roman" w:hAnsi="Times New Roman" w:cs="Times New Roman"/>
          <w:sz w:val="24"/>
          <w:szCs w:val="24"/>
        </w:rPr>
        <w:t xml:space="preserve">                        (4-12)</w:t>
      </w:r>
    </w:p>
    <w:p>
      <w:pPr>
        <w:spacing w:line="360" w:lineRule="auto"/>
        <w:ind w:firstLine="480" w:firstLineChars="200"/>
        <w:jc w:val="right"/>
        <w:rPr>
          <w:rFonts w:ascii="Times New Roman" w:hAnsi="Times New Roman" w:cs="Times New Roman"/>
          <w:sz w:val="24"/>
          <w:szCs w:val="24"/>
        </w:rPr>
      </w:pPr>
      <w:r>
        <w:rPr>
          <w:rFonts w:ascii="Times New Roman" w:hAnsi="Times New Roman" w:cs="Times New Roman"/>
          <w:position w:val="-66"/>
          <w:sz w:val="24"/>
          <w:szCs w:val="24"/>
        </w:rPr>
        <w:object>
          <v:shape id="_x0000_i1343" o:spt="75" type="#_x0000_t75" style="height:78.75pt;width:198.75pt;" o:ole="t" filled="f" o:preferrelative="t" stroked="f" coordsize="21600,21600">
            <v:path/>
            <v:fill on="f" focussize="0,0"/>
            <v:stroke on="f" joinstyle="miter"/>
            <v:imagedata r:id="rId574" o:title=""/>
            <o:lock v:ext="edit" aspectratio="t"/>
            <w10:wrap type="none"/>
            <w10:anchorlock/>
          </v:shape>
          <o:OLEObject Type="Embed" ProgID="Equation.DSMT4" ShapeID="_x0000_i1343" DrawAspect="Content" ObjectID="_1468076043" r:id="rId573">
            <o:LockedField>false</o:LockedField>
          </o:OLEObject>
        </w:object>
      </w:r>
      <w:r>
        <w:rPr>
          <w:rFonts w:ascii="Times New Roman" w:hAnsi="Times New Roman" w:cs="Times New Roman"/>
          <w:sz w:val="24"/>
          <w:szCs w:val="24"/>
        </w:rPr>
        <w:t xml:space="preserve">             (4-13)</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由式(4-</w:t>
      </w:r>
      <w:r>
        <w:rPr>
          <w:rFonts w:ascii="Times New Roman" w:hAnsi="Times New Roman" w:cs="Times New Roman"/>
          <w:sz w:val="24"/>
          <w:szCs w:val="24"/>
        </w:rPr>
        <w:t>13</w:t>
      </w:r>
      <w:r>
        <w:rPr>
          <w:rFonts w:hint="eastAsia" w:ascii="Times New Roman" w:hAnsi="Times New Roman" w:cs="Times New Roman"/>
          <w:sz w:val="24"/>
          <w:szCs w:val="24"/>
        </w:rPr>
        <w:t>)可知，要正确解调出目标物的位移，则需要先获得</w:t>
      </w:r>
      <w:r>
        <w:rPr>
          <w:rFonts w:ascii="Times New Roman" w:hAnsi="Times New Roman" w:cs="Times New Roman"/>
          <w:position w:val="-12"/>
          <w:sz w:val="24"/>
          <w:szCs w:val="24"/>
        </w:rPr>
        <w:object>
          <v:shape id="_x0000_i1344" o:spt="75" type="#_x0000_t75" style="height:17.25pt;width:27pt;" o:ole="t" filled="f" o:preferrelative="t" stroked="f" coordsize="21600,21600">
            <v:path/>
            <v:fill on="f" focussize="0,0"/>
            <v:stroke on="f" joinstyle="miter"/>
            <v:imagedata r:id="rId566" o:title=""/>
            <o:lock v:ext="edit" aspectratio="t"/>
            <w10:wrap type="none"/>
            <w10:anchorlock/>
          </v:shape>
          <o:OLEObject Type="Embed" ProgID="Equation.DSMT4" ShapeID="_x0000_i1344" DrawAspect="Content" ObjectID="_1468076044" r:id="rId575">
            <o:LockedField>false</o:LockedField>
          </o:OLEObject>
        </w:object>
      </w:r>
      <w:r>
        <w:rPr>
          <w:rFonts w:hint="eastAsia" w:ascii="Times New Roman" w:hAnsi="Times New Roman" w:cs="Times New Roman"/>
          <w:sz w:val="24"/>
          <w:szCs w:val="24"/>
        </w:rPr>
        <w:t>和</w:t>
      </w:r>
      <w:r>
        <w:rPr>
          <w:rFonts w:ascii="Times New Roman" w:hAnsi="Times New Roman" w:cs="Times New Roman"/>
          <w:position w:val="-12"/>
          <w:sz w:val="24"/>
          <w:szCs w:val="24"/>
        </w:rPr>
        <w:object>
          <v:shape id="_x0000_i1345" o:spt="75" type="#_x0000_t75" style="height:17.25pt;width:28.5pt;" o:ole="t" filled="f" o:preferrelative="t" stroked="f" coordsize="21600,21600">
            <v:path/>
            <v:fill on="f" focussize="0,0"/>
            <v:stroke on="f" joinstyle="miter"/>
            <v:imagedata r:id="rId568" o:title=""/>
            <o:lock v:ext="edit" aspectratio="t"/>
            <w10:wrap type="none"/>
            <w10:anchorlock/>
          </v:shape>
          <o:OLEObject Type="Embed" ProgID="Equation.DSMT4" ShapeID="_x0000_i1345" DrawAspect="Content" ObjectID="_1468076045" r:id="rId576">
            <o:LockedField>false</o:LockedField>
          </o:OLEObject>
        </w:object>
      </w:r>
      <w:r>
        <w:rPr>
          <w:rFonts w:hint="eastAsia" w:ascii="Times New Roman" w:hAnsi="Times New Roman" w:cs="Times New Roman"/>
          <w:sz w:val="24"/>
          <w:szCs w:val="24"/>
        </w:rPr>
        <w:t>。图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2</w:t>
      </w:r>
      <w:r>
        <w:rPr>
          <w:rFonts w:hint="eastAsia" w:ascii="Times New Roman" w:hAnsi="Times New Roman" w:cs="Times New Roman"/>
          <w:sz w:val="24"/>
          <w:szCs w:val="24"/>
        </w:rPr>
        <w:t>则为RPM方法位移重构的具体过程。首先从调制信号的频谱中提取一二次谐波，对其分别做傅里叶逆变换，并进行载波去除处理便可获得</w:t>
      </w:r>
      <w:r>
        <w:rPr>
          <w:rFonts w:ascii="Times New Roman" w:hAnsi="Times New Roman" w:cs="Times New Roman"/>
          <w:position w:val="-12"/>
          <w:sz w:val="24"/>
          <w:szCs w:val="24"/>
        </w:rPr>
        <w:object>
          <v:shape id="_x0000_i1346" o:spt="75" type="#_x0000_t75" style="height:17.25pt;width:27pt;" o:ole="t" filled="f" o:preferrelative="t" stroked="f" coordsize="21600,21600">
            <v:path/>
            <v:fill on="f" focussize="0,0"/>
            <v:stroke on="f" joinstyle="miter"/>
            <v:imagedata r:id="rId566" o:title=""/>
            <o:lock v:ext="edit" aspectratio="t"/>
            <w10:wrap type="none"/>
            <w10:anchorlock/>
          </v:shape>
          <o:OLEObject Type="Embed" ProgID="Equation.DSMT4" ShapeID="_x0000_i1346" DrawAspect="Content" ObjectID="_1468076046" r:id="rId577">
            <o:LockedField>false</o:LockedField>
          </o:OLEObject>
        </w:objec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347" o:spt="75" type="#_x0000_t75" style="height:17.25pt;width:28.5pt;" o:ole="t" filled="f" o:preferrelative="t" stroked="f" coordsize="21600,21600">
            <v:path/>
            <v:fill on="f" focussize="0,0"/>
            <v:stroke on="f" joinstyle="miter"/>
            <v:imagedata r:id="rId568" o:title=""/>
            <o:lock v:ext="edit" aspectratio="t"/>
            <w10:wrap type="none"/>
            <w10:anchorlock/>
          </v:shape>
          <o:OLEObject Type="Embed" ProgID="Equation.DSMT4" ShapeID="_x0000_i1347" DrawAspect="Content" ObjectID="_1468076047" r:id="rId578">
            <o:LockedField>false</o:LockedField>
          </o:OLEObject>
        </w:object>
      </w:r>
      <w:r>
        <w:rPr>
          <w:rFonts w:hint="eastAsia" w:ascii="Times New Roman" w:hAnsi="Times New Roman" w:cs="Times New Roman"/>
          <w:sz w:val="24"/>
          <w:szCs w:val="24"/>
        </w:rPr>
        <w:t>，然后根据式(4-</w:t>
      </w:r>
      <w:r>
        <w:rPr>
          <w:rFonts w:ascii="Times New Roman" w:hAnsi="Times New Roman" w:cs="Times New Roman"/>
          <w:sz w:val="24"/>
          <w:szCs w:val="24"/>
        </w:rPr>
        <w:t>12</w:t>
      </w:r>
      <w:r>
        <w:rPr>
          <w:rFonts w:hint="eastAsia" w:ascii="Times New Roman" w:hAnsi="Times New Roman" w:cs="Times New Roman"/>
          <w:sz w:val="24"/>
          <w:szCs w:val="24"/>
        </w:rPr>
        <w:t>)得到包裹相位</w:t>
      </w:r>
      <w:bookmarkStart w:id="239" w:name="OLE_LINK89"/>
      <w:r>
        <w:rPr>
          <w:rFonts w:ascii="Times New Roman" w:hAnsi="Times New Roman" w:cs="Times New Roman"/>
          <w:position w:val="-12"/>
          <w:sz w:val="24"/>
          <w:szCs w:val="24"/>
        </w:rPr>
        <w:object>
          <v:shape id="_x0000_i1348" o:spt="75" type="#_x0000_t75" style="height:17.25pt;width:14.25pt;" o:ole="t" filled="f" o:preferrelative="t" stroked="f" coordsize="21600,21600">
            <v:path/>
            <v:fill on="f" focussize="0,0"/>
            <v:stroke on="f" joinstyle="miter"/>
            <v:imagedata r:id="rId570" o:title=""/>
            <o:lock v:ext="edit" aspectratio="t"/>
            <w10:wrap type="none"/>
            <w10:anchorlock/>
          </v:shape>
          <o:OLEObject Type="Embed" ProgID="Equation.DSMT4" ShapeID="_x0000_i1348" DrawAspect="Content" ObjectID="_1468076048" r:id="rId579">
            <o:LockedField>false</o:LockedField>
          </o:OLEObject>
        </w:object>
      </w:r>
      <w:bookmarkEnd w:id="239"/>
      <w:r>
        <w:rPr>
          <w:rFonts w:hint="eastAsia" w:ascii="Times New Roman" w:hAnsi="Times New Roman" w:cs="Times New Roman"/>
          <w:sz w:val="24"/>
          <w:szCs w:val="24"/>
        </w:rPr>
        <w:t>，最后根据式(4-</w:t>
      </w:r>
      <w:r>
        <w:rPr>
          <w:rFonts w:ascii="Times New Roman" w:hAnsi="Times New Roman" w:cs="Times New Roman"/>
          <w:sz w:val="24"/>
          <w:szCs w:val="24"/>
        </w:rPr>
        <w:t>13</w:t>
      </w:r>
      <w:r>
        <w:rPr>
          <w:rFonts w:hint="eastAsia" w:ascii="Times New Roman" w:hAnsi="Times New Roman" w:cs="Times New Roman"/>
          <w:sz w:val="24"/>
          <w:szCs w:val="24"/>
        </w:rPr>
        <w:t>)便可获得目标物的位移。</w:t>
      </w:r>
    </w:p>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由上述推导可知，该系统相位调制的调制深度为</w:t>
      </w:r>
      <w:r>
        <w:rPr>
          <w:rFonts w:ascii="Times New Roman" w:hAnsi="Times New Roman" w:cs="Times New Roman"/>
          <w:position w:val="-24"/>
          <w:sz w:val="24"/>
          <w:szCs w:val="24"/>
        </w:rPr>
        <w:object>
          <v:shape id="_x0000_i1349" o:spt="75" type="#_x0000_t75" style="height:32.25pt;width:114pt;" o:ole="t" filled="f" o:preferrelative="t" stroked="f" coordsize="21600,21600">
            <v:path/>
            <v:fill on="f" focussize="0,0"/>
            <v:stroke on="f" joinstyle="miter"/>
            <v:imagedata r:id="rId541" o:title=""/>
            <o:lock v:ext="edit" aspectratio="t"/>
            <w10:wrap type="none"/>
            <w10:anchorlock/>
          </v:shape>
          <o:OLEObject Type="Embed" ProgID="Equation.DSMT4" ShapeID="_x0000_i1349" DrawAspect="Content" ObjectID="_1468076049" r:id="rId580">
            <o:LockedField>false</o:LockedField>
          </o:OLEObject>
        </w:object>
      </w:r>
      <w:r>
        <w:rPr>
          <w:rFonts w:hint="eastAsia" w:ascii="Times New Roman" w:hAnsi="Times New Roman" w:cs="Times New Roman"/>
          <w:sz w:val="24"/>
          <w:szCs w:val="24"/>
        </w:rPr>
        <w:t>，从式子中可以看出，</w:t>
      </w:r>
      <w:r>
        <w:rPr>
          <w:rFonts w:hint="eastAsia" w:ascii="Times New Roman" w:hAnsi="Times New Roman" w:cs="Times New Roman"/>
          <w:i/>
          <w:sz w:val="24"/>
          <w:szCs w:val="24"/>
        </w:rPr>
        <w:t>h</w:t>
      </w:r>
      <w:r>
        <w:rPr>
          <w:rFonts w:hint="eastAsia" w:ascii="Times New Roman" w:hAnsi="Times New Roman" w:cs="Times New Roman"/>
          <w:sz w:val="24"/>
          <w:szCs w:val="24"/>
        </w:rPr>
        <w:t>值由外部反射镜M</w:t>
      </w:r>
      <w:r>
        <w:rPr>
          <w:rFonts w:ascii="Times New Roman" w:hAnsi="Times New Roman" w:cs="Times New Roman"/>
          <w:sz w:val="24"/>
          <w:szCs w:val="24"/>
          <w:vertAlign w:val="subscript"/>
        </w:rPr>
        <w:t>2</w:t>
      </w:r>
      <w:r>
        <w:rPr>
          <w:rFonts w:hint="eastAsia" w:ascii="Times New Roman" w:hAnsi="Times New Roman" w:cs="Times New Roman"/>
          <w:sz w:val="24"/>
          <w:szCs w:val="24"/>
        </w:rPr>
        <w:t>的振幅以及M</w:t>
      </w:r>
      <w:r>
        <w:rPr>
          <w:rFonts w:ascii="Times New Roman" w:hAnsi="Times New Roman" w:cs="Times New Roman"/>
          <w:sz w:val="24"/>
          <w:szCs w:val="24"/>
          <w:vertAlign w:val="subscript"/>
        </w:rPr>
        <w:t>2</w:t>
      </w:r>
      <w:r>
        <w:rPr>
          <w:rFonts w:hint="eastAsia" w:ascii="Times New Roman" w:hAnsi="Times New Roman" w:cs="Times New Roman"/>
          <w:sz w:val="24"/>
          <w:szCs w:val="24"/>
        </w:rPr>
        <w:t>引起的光程增益决定，因此在改变反射次数时，要选取合适的M</w:t>
      </w:r>
      <w:r>
        <w:rPr>
          <w:rFonts w:ascii="Times New Roman" w:hAnsi="Times New Roman" w:cs="Times New Roman"/>
          <w:sz w:val="24"/>
          <w:szCs w:val="24"/>
          <w:vertAlign w:val="subscript"/>
        </w:rPr>
        <w:t>2</w:t>
      </w:r>
      <w:r>
        <w:rPr>
          <w:rFonts w:hint="eastAsia" w:ascii="Times New Roman" w:hAnsi="Times New Roman" w:cs="Times New Roman"/>
          <w:sz w:val="24"/>
          <w:szCs w:val="24"/>
        </w:rPr>
        <w:t>振幅以获得合适的调制深度，从而避开一阶、二阶一类贝塞尔函数</w:t>
      </w:r>
      <w:r>
        <w:rPr>
          <w:rFonts w:ascii="Times New Roman" w:hAnsi="Times New Roman" w:cs="Times New Roman"/>
          <w:position w:val="-12"/>
          <w:sz w:val="24"/>
          <w:szCs w:val="24"/>
        </w:rPr>
        <w:object>
          <v:shape id="_x0000_i1350" o:spt="75" type="#_x0000_t75" style="height:17.25pt;width:35.25pt;" o:ole="t" filled="f" o:preferrelative="t" stroked="f" coordsize="21600,21600">
            <v:path/>
            <v:fill on="f" focussize="0,0"/>
            <v:stroke on="f" joinstyle="miter"/>
            <v:imagedata r:id="rId402" o:title=""/>
            <o:lock v:ext="edit" aspectratio="t"/>
            <w10:wrap type="none"/>
            <w10:anchorlock/>
          </v:shape>
          <o:OLEObject Type="Embed" ProgID="Equation.DSMT4" ShapeID="_x0000_i1350" DrawAspect="Content" ObjectID="_1468076050" r:id="rId581">
            <o:LockedField>false</o:LockedField>
          </o:OLEObject>
        </w:objec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351" o:spt="75" type="#_x0000_t75" style="height:17.25pt;width:36pt;" o:ole="t" filled="f" o:preferrelative="t" stroked="f" coordsize="21600,21600">
            <v:path/>
            <v:fill on="f" focussize="0,0"/>
            <v:stroke on="f" joinstyle="miter"/>
            <v:imagedata r:id="rId404" o:title=""/>
            <o:lock v:ext="edit" aspectratio="t"/>
            <w10:wrap type="none"/>
            <w10:anchorlock/>
          </v:shape>
          <o:OLEObject Type="Embed" ProgID="Equation.DSMT4" ShapeID="_x0000_i1351" DrawAspect="Content" ObjectID="_1468076051" r:id="rId582">
            <o:LockedField>false</o:LockedField>
          </o:OLEObject>
        </w:object>
      </w:r>
      <w:r>
        <w:rPr>
          <w:rFonts w:hint="eastAsia" w:ascii="Times New Roman" w:hAnsi="Times New Roman" w:cs="Times New Roman"/>
          <w:sz w:val="24"/>
          <w:szCs w:val="24"/>
        </w:rPr>
        <w:t>的零点值。本章采样频率的选择与第三章相同，此处便不再赘述。</w:t>
      </w:r>
    </w:p>
    <w:bookmarkEnd w:id="232"/>
    <w:p>
      <w:pPr>
        <w:keepNext/>
        <w:spacing w:line="360" w:lineRule="auto"/>
        <w:jc w:val="center"/>
        <w:rPr>
          <w:rFonts w:ascii="Times New Roman" w:hAnsi="Times New Roman" w:cs="Times New Roman"/>
        </w:rPr>
      </w:pPr>
      <w:r>
        <w:drawing>
          <wp:inline distT="0" distB="0" distL="0" distR="0">
            <wp:extent cx="4679950" cy="2262505"/>
            <wp:effectExtent l="0" t="0" r="6350" b="4445"/>
            <wp:docPr id="4" name="Picture 7" descr="F:\开学\科研\2020\振动调制论文\图\流程.tif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F:\开学\科研\2020\振动调制论文\图\流程.tif流程"/>
                    <pic:cNvPicPr>
                      <a:picLocks noChangeAspect="1"/>
                    </pic:cNvPicPr>
                  </pic:nvPicPr>
                  <pic:blipFill>
                    <a:blip r:embed="rId583"/>
                    <a:srcRect/>
                    <a:stretch>
                      <a:fillRect/>
                    </a:stretch>
                  </pic:blipFill>
                  <pic:spPr>
                    <a:xfrm>
                      <a:off x="0" y="0"/>
                      <a:ext cx="4680000" cy="2263114"/>
                    </a:xfrm>
                    <a:prstGeom prst="rect">
                      <a:avLst/>
                    </a:prstGeom>
                  </pic:spPr>
                </pic:pic>
              </a:graphicData>
            </a:graphic>
          </wp:inline>
        </w:drawing>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图4 - 3 </w:t>
      </w:r>
      <w:r>
        <w:rPr>
          <w:rFonts w:hint="eastAsia" w:ascii="Times New Roman" w:hAnsi="Times New Roman" w:cs="Times New Roman" w:eastAsiaTheme="minorEastAsia"/>
          <w:b/>
          <w:sz w:val="24"/>
          <w:szCs w:val="24"/>
        </w:rPr>
        <w:t>RPM方法位移重构流程图</w:t>
      </w:r>
    </w:p>
    <w:p>
      <w:pPr>
        <w:pStyle w:val="13"/>
      </w:pPr>
      <w:bookmarkStart w:id="240" w:name="_Toc69564502"/>
      <w:bookmarkStart w:id="241" w:name="_Toc69843238"/>
      <w:bookmarkStart w:id="242" w:name="_Toc69843277"/>
      <w:bookmarkStart w:id="243" w:name="_Toc70084404"/>
      <w:bookmarkStart w:id="244" w:name="_Toc70085218"/>
      <w:r>
        <w:rPr>
          <w:rFonts w:ascii="Times New Roman" w:hAnsi="Times New Roman" w:cs="Times New Roman"/>
        </w:rPr>
        <w:t xml:space="preserve">4.3 </w:t>
      </w:r>
      <w:r>
        <w:rPr>
          <w:rFonts w:hint="eastAsia"/>
        </w:rPr>
        <w:t>仿真</w:t>
      </w:r>
      <w:bookmarkEnd w:id="240"/>
      <w:bookmarkEnd w:id="241"/>
      <w:bookmarkEnd w:id="242"/>
      <w:r>
        <w:rPr>
          <w:rFonts w:hint="eastAsia"/>
        </w:rPr>
        <w:t>分析</w:t>
      </w:r>
      <w:bookmarkEnd w:id="243"/>
      <w:bookmarkEnd w:id="244"/>
    </w:p>
    <w:p>
      <w:pPr>
        <w:spacing w:after="156" w:afterLines="50" w:line="360" w:lineRule="auto"/>
        <w:ind w:firstLine="480" w:firstLineChars="200"/>
        <w:rPr>
          <w:rFonts w:ascii="Times New Roman" w:hAnsi="Times New Roman" w:cs="Times New Roman"/>
          <w:sz w:val="24"/>
          <w:szCs w:val="24"/>
        </w:rPr>
      </w:pPr>
      <w:r>
        <w:rPr>
          <w:rFonts w:hint="eastAsia"/>
          <w:sz w:val="24"/>
          <w:szCs w:val="24"/>
        </w:rPr>
        <w:t>基于上述对反射式相位调制（</w:t>
      </w:r>
      <w:r>
        <w:rPr>
          <w:rFonts w:ascii="Times New Roman" w:hAnsi="Times New Roman" w:cs="Times New Roman"/>
          <w:sz w:val="24"/>
          <w:szCs w:val="24"/>
        </w:rPr>
        <w:t>RPM</w:t>
      </w:r>
      <w:r>
        <w:rPr>
          <w:rFonts w:hint="eastAsia"/>
          <w:sz w:val="24"/>
          <w:szCs w:val="24"/>
        </w:rPr>
        <w:t>）系统的理论分析，利用</w:t>
      </w:r>
      <w:r>
        <w:rPr>
          <w:rFonts w:ascii="Times New Roman" w:hAnsi="Times New Roman" w:cs="Times New Roman"/>
          <w:sz w:val="24"/>
          <w:szCs w:val="24"/>
        </w:rPr>
        <w:t>MATLAB</w:t>
      </w:r>
      <w:r>
        <w:rPr>
          <w:rFonts w:hint="eastAsia"/>
          <w:sz w:val="24"/>
          <w:szCs w:val="24"/>
        </w:rPr>
        <w:t>进行了一系列不同参数的仿真，验证该方法的可行性。仿真时，假设外部待测目标物</w:t>
      </w:r>
      <w:r>
        <w:rPr>
          <w:rFonts w:ascii="Times New Roman" w:hAnsi="Times New Roman" w:eastAsia="微软雅黑" w:cs="Times New Roman"/>
          <w:sz w:val="24"/>
          <w:szCs w:val="24"/>
        </w:rPr>
        <w:t>M</w:t>
      </w:r>
      <w:r>
        <w:rPr>
          <w:rFonts w:ascii="Times New Roman" w:hAnsi="Times New Roman" w:eastAsia="微软雅黑" w:cs="Times New Roman"/>
          <w:sz w:val="24"/>
          <w:szCs w:val="24"/>
          <w:vertAlign w:val="subscript"/>
        </w:rPr>
        <w:t>1</w:t>
      </w:r>
      <w:r>
        <w:rPr>
          <w:rFonts w:hint="eastAsia"/>
          <w:sz w:val="24"/>
          <w:szCs w:val="24"/>
        </w:rPr>
        <w:t>和外部反射镜</w:t>
      </w:r>
      <w:r>
        <w:rPr>
          <w:rFonts w:hint="eastAsia" w:ascii="Times New Roman" w:hAnsi="Times New Roman" w:eastAsia="微软雅黑" w:cs="Times New Roman"/>
          <w:sz w:val="24"/>
          <w:szCs w:val="24"/>
        </w:rPr>
        <w:t>M</w:t>
      </w:r>
      <w:r>
        <w:rPr>
          <w:rFonts w:hint="eastAsia" w:ascii="Times New Roman" w:hAnsi="Times New Roman" w:eastAsia="微软雅黑" w:cs="Times New Roman"/>
          <w:sz w:val="24"/>
          <w:szCs w:val="24"/>
          <w:vertAlign w:val="subscript"/>
        </w:rPr>
        <w:t>2</w:t>
      </w:r>
      <w:r>
        <w:rPr>
          <w:rFonts w:hint="eastAsia"/>
          <w:sz w:val="24"/>
          <w:szCs w:val="24"/>
        </w:rPr>
        <w:t>同时做简谐振动，</w:t>
      </w:r>
      <w:r>
        <w:rPr>
          <w:rFonts w:ascii="Times New Roman" w:hAnsi="Times New Roman" w:eastAsia="微软雅黑" w:cs="Times New Roman"/>
          <w:sz w:val="24"/>
          <w:szCs w:val="24"/>
        </w:rPr>
        <w:t>M</w:t>
      </w:r>
      <w:r>
        <w:rPr>
          <w:rFonts w:ascii="Times New Roman" w:hAnsi="Times New Roman" w:eastAsia="微软雅黑" w:cs="Times New Roman"/>
          <w:sz w:val="24"/>
          <w:szCs w:val="24"/>
          <w:vertAlign w:val="subscript"/>
        </w:rPr>
        <w:t>1</w:t>
      </w:r>
      <w:r>
        <w:rPr>
          <w:rFonts w:hint="eastAsia"/>
          <w:sz w:val="24"/>
          <w:szCs w:val="24"/>
        </w:rPr>
        <w:t>振动</w:t>
      </w:r>
      <w:r>
        <w:rPr>
          <w:rFonts w:hint="eastAsia" w:ascii="Times New Roman" w:hAnsi="Times New Roman" w:cs="Times New Roman"/>
          <w:sz w:val="24"/>
          <w:szCs w:val="24"/>
        </w:rPr>
        <w:t>方程设为</w:t>
      </w:r>
      <w:r>
        <w:rPr>
          <w:position w:val="-14"/>
        </w:rPr>
        <w:object>
          <v:shape id="_x0000_i1352" o:spt="75" type="#_x0000_t75" style="height:18.75pt;width:113.25pt;" o:ole="t" filled="f" o:preferrelative="t" stroked="f" coordsize="21600,21600">
            <v:path/>
            <v:fill on="f" focussize="0,0"/>
            <v:stroke on="f" joinstyle="miter"/>
            <v:imagedata r:id="rId489" o:title=""/>
            <o:lock v:ext="edit" aspectratio="t"/>
            <w10:wrap type="none"/>
            <w10:anchorlock/>
          </v:shape>
          <o:OLEObject Type="Embed" ProgID="Equation.DSMT4" ShapeID="_x0000_i1352" DrawAspect="Content" ObjectID="_1468076052" r:id="rId584">
            <o:LockedField>false</o:LockedField>
          </o:OLEObject>
        </w:object>
      </w:r>
      <w:r>
        <w:rPr>
          <w:rFonts w:hint="eastAsia" w:ascii="Times New Roman" w:hAnsi="Times New Roman" w:cs="Times New Roman"/>
          <w:sz w:val="24"/>
          <w:szCs w:val="24"/>
        </w:rPr>
        <w:t>，M</w:t>
      </w:r>
      <w:r>
        <w:rPr>
          <w:rFonts w:ascii="Times New Roman" w:hAnsi="Times New Roman" w:cs="Times New Roman"/>
          <w:sz w:val="24"/>
          <w:szCs w:val="24"/>
          <w:vertAlign w:val="subscript"/>
        </w:rPr>
        <w:t>2</w:t>
      </w:r>
      <w:r>
        <w:rPr>
          <w:rFonts w:hint="eastAsia" w:ascii="Times New Roman" w:hAnsi="Times New Roman" w:cs="Times New Roman"/>
          <w:sz w:val="24"/>
          <w:szCs w:val="24"/>
        </w:rPr>
        <w:t>振动方程为</w:t>
      </w:r>
      <w:r>
        <w:rPr>
          <w:position w:val="-14"/>
        </w:rPr>
        <w:object>
          <v:shape id="_x0000_i1353" o:spt="75" type="#_x0000_t75" style="height:18.75pt;width:116.25pt;" o:ole="t" filled="f" o:preferrelative="t" stroked="f" coordsize="21600,21600">
            <v:path/>
            <v:fill on="f" focussize="0,0"/>
            <v:stroke on="f" joinstyle="miter"/>
            <v:imagedata r:id="rId491" o:title=""/>
            <o:lock v:ext="edit" aspectratio="t"/>
            <w10:wrap type="none"/>
            <w10:anchorlock/>
          </v:shape>
          <o:OLEObject Type="Embed" ProgID="Equation.DSMT4" ShapeID="_x0000_i1353" DrawAspect="Content" ObjectID="_1468076053" r:id="rId585">
            <o:LockedField>false</o:LockedField>
          </o:OLEObject>
        </w:object>
      </w:r>
      <w:r>
        <w:rPr>
          <w:rFonts w:hint="eastAsia" w:asciiTheme="minorEastAsia" w:hAnsiTheme="minorEastAsia"/>
          <w:sz w:val="24"/>
          <w:szCs w:val="24"/>
        </w:rPr>
        <w:t>，首先将</w:t>
      </w:r>
      <w:r>
        <w:rPr>
          <w:rFonts w:ascii="Times New Roman" w:hAnsi="Times New Roman" w:eastAsia="微软雅黑" w:cs="Times New Roman"/>
          <w:sz w:val="24"/>
          <w:szCs w:val="24"/>
        </w:rPr>
        <w:t>M</w:t>
      </w:r>
      <w:r>
        <w:rPr>
          <w:rFonts w:ascii="Times New Roman" w:hAnsi="Times New Roman" w:eastAsia="微软雅黑" w:cs="Times New Roman"/>
          <w:sz w:val="24"/>
          <w:szCs w:val="24"/>
          <w:vertAlign w:val="subscript"/>
        </w:rPr>
        <w:t>1</w:t>
      </w:r>
      <w:r>
        <w:rPr>
          <w:rFonts w:hint="eastAsia" w:asciiTheme="minorEastAsia" w:hAnsiTheme="minorEastAsia"/>
          <w:sz w:val="24"/>
          <w:szCs w:val="24"/>
        </w:rPr>
        <w:t>的振幅</w:t>
      </w:r>
      <w:r>
        <w:rPr>
          <w:rFonts w:ascii="Times New Roman" w:hAnsi="Times New Roman" w:cs="Times New Roman"/>
          <w:i/>
          <w:sz w:val="24"/>
          <w:szCs w:val="24"/>
        </w:rPr>
        <w:t>A</w:t>
      </w:r>
      <w:r>
        <w:rPr>
          <w:rFonts w:hint="eastAsia" w:ascii="Times New Roman" w:hAnsi="Times New Roman" w:cs="Times New Roman"/>
          <w:sz w:val="24"/>
          <w:szCs w:val="24"/>
        </w:rPr>
        <w:t>和频率</w:t>
      </w:r>
      <w:r>
        <w:rPr>
          <w:rFonts w:ascii="Times New Roman" w:hAnsi="Times New Roman" w:cs="Times New Roman"/>
          <w:position w:val="-12"/>
          <w:sz w:val="24"/>
          <w:szCs w:val="24"/>
        </w:rPr>
        <w:object>
          <v:shape id="_x0000_i1354" o:spt="75" type="#_x0000_t75" style="height:17.25pt;width:13.5pt;" o:ole="t" filled="f" o:preferrelative="t" stroked="f" coordsize="21600,21600">
            <v:path/>
            <v:fill on="f" focussize="0,0"/>
            <v:stroke on="f" joinstyle="miter"/>
            <v:imagedata r:id="rId587" o:title=""/>
            <o:lock v:ext="edit" aspectratio="t"/>
            <w10:wrap type="none"/>
            <w10:anchorlock/>
          </v:shape>
          <o:OLEObject Type="Embed" ProgID="Equation.DSMT4" ShapeID="_x0000_i1354" DrawAspect="Content" ObjectID="_1468076054" r:id="rId586">
            <o:LockedField>false</o:LockedField>
          </o:OLEObject>
        </w:object>
      </w:r>
      <w:r>
        <w:rPr>
          <w:rFonts w:hint="eastAsia" w:ascii="Times New Roman" w:hAnsi="Times New Roman" w:cs="Times New Roman"/>
          <w:sz w:val="24"/>
          <w:szCs w:val="24"/>
        </w:rPr>
        <w:t>分别设置为</w:t>
      </w:r>
      <w:r>
        <w:rPr>
          <w:rFonts w:ascii="Times New Roman" w:hAnsi="Times New Roman" w:cs="Times New Roman"/>
          <w:sz w:val="24"/>
          <w:szCs w:val="24"/>
          <w:highlight w:val="yellow"/>
        </w:rPr>
        <w:t xml:space="preserve">650 </w:t>
      </w:r>
      <w:r>
        <w:rPr>
          <w:rFonts w:hint="eastAsia" w:ascii="Times New Roman" w:hAnsi="Times New Roman" w:cs="Times New Roman"/>
          <w:sz w:val="24"/>
          <w:szCs w:val="24"/>
          <w:highlight w:val="yellow"/>
        </w:rPr>
        <w:t>nm，1</w:t>
      </w:r>
      <w:r>
        <w:rPr>
          <w:rFonts w:ascii="Times New Roman" w:hAnsi="Times New Roman" w:cs="Times New Roman"/>
          <w:sz w:val="24"/>
          <w:szCs w:val="24"/>
          <w:highlight w:val="yellow"/>
        </w:rPr>
        <w:t xml:space="preserve">0 </w:t>
      </w:r>
      <w:r>
        <w:rPr>
          <w:rFonts w:hint="eastAsia" w:ascii="Times New Roman" w:hAnsi="Times New Roman" w:cs="Times New Roman"/>
          <w:sz w:val="24"/>
          <w:szCs w:val="24"/>
          <w:highlight w:val="yellow"/>
        </w:rPr>
        <w:t>Hz</w:t>
      </w:r>
      <w:r>
        <w:rPr>
          <w:rFonts w:hint="eastAsia" w:ascii="Times New Roman" w:hAnsi="Times New Roman" w:cs="Times New Roman"/>
          <w:sz w:val="24"/>
          <w:szCs w:val="24"/>
        </w:rPr>
        <w:t>，</w:t>
      </w:r>
      <w:r>
        <w:rPr>
          <w:rFonts w:ascii="Times New Roman" w:hAnsi="Times New Roman" w:eastAsia="微软雅黑" w:cs="Times New Roman"/>
          <w:sz w:val="24"/>
          <w:szCs w:val="24"/>
        </w:rPr>
        <w:t>M</w:t>
      </w:r>
      <w:r>
        <w:rPr>
          <w:rFonts w:ascii="Times New Roman" w:hAnsi="Times New Roman" w:eastAsia="微软雅黑" w:cs="Times New Roman"/>
          <w:sz w:val="24"/>
          <w:szCs w:val="24"/>
          <w:vertAlign w:val="subscript"/>
        </w:rPr>
        <w:t>2</w:t>
      </w:r>
      <w:r>
        <w:rPr>
          <w:rFonts w:hint="eastAsia" w:asciiTheme="minorEastAsia" w:hAnsiTheme="minorEastAsia"/>
          <w:sz w:val="24"/>
          <w:szCs w:val="24"/>
        </w:rPr>
        <w:t>的振幅</w:t>
      </w:r>
      <w:r>
        <w:rPr>
          <w:rFonts w:hint="eastAsia" w:ascii="Times New Roman" w:hAnsi="Times New Roman" w:cs="Times New Roman"/>
          <w:i/>
          <w:sz w:val="24"/>
          <w:szCs w:val="24"/>
        </w:rPr>
        <w:t>B</w:t>
      </w:r>
      <w:r>
        <w:rPr>
          <w:rFonts w:hint="eastAsia" w:ascii="Times New Roman" w:hAnsi="Times New Roman" w:cs="Times New Roman"/>
          <w:sz w:val="24"/>
          <w:szCs w:val="24"/>
        </w:rPr>
        <w:t>和频率</w:t>
      </w:r>
      <w:r>
        <w:rPr>
          <w:rFonts w:ascii="Times New Roman" w:hAnsi="Times New Roman" w:cs="Times New Roman"/>
          <w:position w:val="-12"/>
          <w:sz w:val="24"/>
          <w:szCs w:val="24"/>
        </w:rPr>
        <w:object>
          <v:shape id="_x0000_i1355" o:spt="75" type="#_x0000_t75" style="height:17.25pt;width:15.75pt;" o:ole="t" filled="f" o:preferrelative="t" stroked="f" coordsize="21600,21600">
            <v:path/>
            <v:fill on="f" focussize="0,0"/>
            <v:stroke on="f" joinstyle="miter"/>
            <v:imagedata r:id="rId589" o:title=""/>
            <o:lock v:ext="edit" aspectratio="t"/>
            <w10:wrap type="none"/>
            <w10:anchorlock/>
          </v:shape>
          <o:OLEObject Type="Embed" ProgID="Equation.DSMT4" ShapeID="_x0000_i1355" DrawAspect="Content" ObjectID="_1468076055" r:id="rId588">
            <o:LockedField>false</o:LockedField>
          </o:OLEObject>
        </w:object>
      </w:r>
      <w:r>
        <w:rPr>
          <w:rFonts w:hint="eastAsia" w:ascii="Times New Roman" w:hAnsi="Times New Roman" w:cs="Times New Roman"/>
          <w:sz w:val="24"/>
          <w:szCs w:val="24"/>
        </w:rPr>
        <w:t>分别设置为</w:t>
      </w:r>
      <w:r>
        <w:rPr>
          <w:rFonts w:hint="eastAsia" w:ascii="Times New Roman" w:hAnsi="Times New Roman" w:cs="Times New Roman"/>
          <w:sz w:val="24"/>
          <w:szCs w:val="24"/>
          <w:highlight w:val="yellow"/>
        </w:rPr>
        <w:t>1</w:t>
      </w:r>
      <w:r>
        <w:rPr>
          <w:rFonts w:ascii="Times New Roman" w:hAnsi="Times New Roman" w:cs="Times New Roman"/>
          <w:sz w:val="24"/>
          <w:szCs w:val="24"/>
          <w:highlight w:val="yellow"/>
        </w:rPr>
        <w:t xml:space="preserve"> μm</w:t>
      </w:r>
      <w:r>
        <w:rPr>
          <w:rFonts w:hint="eastAsia" w:ascii="Times New Roman" w:hAnsi="Times New Roman" w:cs="Times New Roman"/>
          <w:sz w:val="24"/>
          <w:szCs w:val="24"/>
          <w:highlight w:val="yellow"/>
        </w:rPr>
        <w:t>，1</w:t>
      </w:r>
      <w:r>
        <w:rPr>
          <w:rFonts w:ascii="Times New Roman" w:hAnsi="Times New Roman" w:cs="Times New Roman"/>
          <w:sz w:val="24"/>
          <w:szCs w:val="24"/>
          <w:highlight w:val="yellow"/>
        </w:rPr>
        <w:t xml:space="preserve">000 </w:t>
      </w:r>
      <w:r>
        <w:rPr>
          <w:rFonts w:hint="eastAsia" w:ascii="Times New Roman" w:hAnsi="Times New Roman" w:cs="Times New Roman"/>
          <w:sz w:val="24"/>
          <w:szCs w:val="24"/>
          <w:highlight w:val="yellow"/>
        </w:rPr>
        <w:t>Hz</w:t>
      </w:r>
      <w:r>
        <w:rPr>
          <w:rFonts w:hint="eastAsia" w:ascii="Times New Roman" w:hAnsi="Times New Roman" w:cs="Times New Roman"/>
          <w:sz w:val="24"/>
          <w:szCs w:val="24"/>
        </w:rPr>
        <w:t>，激光器的参数设置如下：激光中心波长</w:t>
      </w:r>
      <w:bookmarkStart w:id="245" w:name="OLE_LINK91"/>
      <w:r>
        <w:rPr>
          <w:rFonts w:ascii="Times New Roman" w:hAnsi="Times New Roman" w:cs="Times New Roman"/>
          <w:position w:val="-6"/>
          <w:sz w:val="24"/>
          <w:szCs w:val="24"/>
        </w:rPr>
        <w:object>
          <v:shape id="_x0000_i1356"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56" DrawAspect="Content" ObjectID="_1468076056" r:id="rId590">
            <o:LockedField>false</o:LockedField>
          </o:OLEObject>
        </w:object>
      </w:r>
      <w:bookmarkEnd w:id="245"/>
      <w:r>
        <w:rPr>
          <w:rFonts w:hint="eastAsia" w:ascii="Times New Roman" w:hAnsi="Times New Roman" w:cs="Times New Roman"/>
          <w:sz w:val="24"/>
          <w:szCs w:val="24"/>
        </w:rPr>
        <w:t>为6</w:t>
      </w:r>
      <w:r>
        <w:rPr>
          <w:rFonts w:ascii="Times New Roman" w:hAnsi="Times New Roman" w:cs="Times New Roman"/>
          <w:sz w:val="24"/>
          <w:szCs w:val="24"/>
        </w:rPr>
        <w:t xml:space="preserve">50 </w:t>
      </w:r>
      <w:r>
        <w:rPr>
          <w:rFonts w:hint="eastAsia" w:ascii="Times New Roman" w:hAnsi="Times New Roman" w:cs="Times New Roman"/>
          <w:sz w:val="24"/>
          <w:szCs w:val="24"/>
        </w:rPr>
        <w:t>nm，光反馈强度</w:t>
      </w:r>
      <w:bookmarkStart w:id="246" w:name="OLE_LINK90"/>
      <w:r>
        <w:rPr>
          <w:rFonts w:hint="eastAsia" w:ascii="Times New Roman" w:hAnsi="Times New Roman" w:cs="Times New Roman"/>
          <w:i/>
          <w:sz w:val="24"/>
          <w:szCs w:val="24"/>
        </w:rPr>
        <w:t>C</w:t>
      </w:r>
      <w:bookmarkEnd w:id="246"/>
      <w:r>
        <w:rPr>
          <w:rFonts w:hint="eastAsia" w:ascii="Times New Roman" w:hAnsi="Times New Roman" w:cs="Times New Roman"/>
          <w:sz w:val="24"/>
          <w:szCs w:val="24"/>
        </w:rPr>
        <w:t>为0</w:t>
      </w:r>
      <w:r>
        <w:rPr>
          <w:rFonts w:ascii="Times New Roman" w:hAnsi="Times New Roman" w:cs="Times New Roman"/>
          <w:sz w:val="24"/>
          <w:szCs w:val="24"/>
        </w:rPr>
        <w:t>.1</w:t>
      </w:r>
      <w:r>
        <w:rPr>
          <w:rFonts w:hint="eastAsia" w:ascii="Times New Roman" w:hAnsi="Times New Roman" w:cs="Times New Roman"/>
          <w:sz w:val="24"/>
          <w:szCs w:val="24"/>
        </w:rPr>
        <w:t>，线宽展宽因子</w:t>
      </w:r>
      <w:r>
        <w:rPr>
          <w:rFonts w:ascii="Times New Roman" w:hAnsi="Times New Roman" w:cs="Times New Roman"/>
          <w:position w:val="-6"/>
          <w:sz w:val="24"/>
          <w:szCs w:val="24"/>
        </w:rPr>
        <w:object>
          <v:shape id="_x0000_i1357" o:spt="75" type="#_x0000_t75" style="height:9.75pt;width:11.25pt;" o:ole="t" filled="f" o:preferrelative="t" stroked="f" coordsize="21600,21600">
            <v:path/>
            <v:fill on="f" focussize="0,0"/>
            <v:stroke on="f" joinstyle="miter"/>
            <v:imagedata r:id="rId419" o:title=""/>
            <o:lock v:ext="edit" aspectratio="t"/>
            <w10:wrap type="none"/>
            <w10:anchorlock/>
          </v:shape>
          <o:OLEObject Type="Embed" ProgID="Equation.DSMT4" ShapeID="_x0000_i1357" DrawAspect="Content" ObjectID="_1468076057" r:id="rId591">
            <o:LockedField>false</o:LockedField>
          </o:OLEObject>
        </w:object>
      </w:r>
      <w:r>
        <w:rPr>
          <w:rFonts w:hint="eastAsia" w:ascii="Times New Roman" w:hAnsi="Times New Roman" w:cs="Times New Roman"/>
          <w:sz w:val="24"/>
          <w:szCs w:val="24"/>
        </w:rPr>
        <w:t>为8。图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为反射次数</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情况下使用提出的方法进行位移重构的具体过程。图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a</w:t>
      </w:r>
      <w:r>
        <w:rPr>
          <w:rFonts w:hint="eastAsia" w:ascii="Times New Roman" w:hAnsi="Times New Roman" w:cs="Times New Roman"/>
          <w:sz w:val="24"/>
          <w:szCs w:val="24"/>
        </w:rPr>
        <w:t>)为M</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与M</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同时振动时的SMI信号，其具有一定的周期性，对其经过傅里叶变换处理后，得到SMI信号的频谱如图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)所示。由图可明显的看出，信号的谐波分量集中分布在调制频率</w:t>
      </w:r>
      <w:r>
        <w:rPr>
          <w:rFonts w:ascii="Times New Roman" w:hAnsi="Times New Roman" w:cs="Times New Roman"/>
          <w:position w:val="-12"/>
          <w:sz w:val="24"/>
          <w:szCs w:val="24"/>
        </w:rPr>
        <w:object>
          <v:shape id="_x0000_i1358" o:spt="75" type="#_x0000_t75" style="height:17.25pt;width:15.75pt;" o:ole="t" filled="f" o:preferrelative="t" stroked="f" coordsize="21600,21600">
            <v:path/>
            <v:fill on="f" focussize="0,0"/>
            <v:stroke on="f" joinstyle="miter"/>
            <v:imagedata r:id="rId589" o:title=""/>
            <o:lock v:ext="edit" aspectratio="t"/>
            <w10:wrap type="none"/>
            <w10:anchorlock/>
          </v:shape>
          <o:OLEObject Type="Embed" ProgID="Equation.DSMT4" ShapeID="_x0000_i1358" DrawAspect="Content" ObjectID="_1468076058" r:id="rId592">
            <o:LockedField>false</o:LockedField>
          </o:OLEObject>
        </w:object>
      </w:r>
      <w:r>
        <w:rPr>
          <w:rFonts w:hint="eastAsia" w:ascii="Times New Roman" w:hAnsi="Times New Roman" w:cs="Times New Roman"/>
          <w:sz w:val="24"/>
          <w:szCs w:val="24"/>
        </w:rPr>
        <w:t>的整数处，与理论分析的结果一致。通过两个带通滤波器在频域提取一、二次谐波，对其分别做傅里叶逆变换，并进行去载波处理得到一、二次谐波的振幅</w:t>
      </w:r>
      <w:r>
        <w:rPr>
          <w:rFonts w:ascii="Times New Roman" w:hAnsi="Times New Roman" w:cs="Times New Roman"/>
          <w:position w:val="-12"/>
          <w:sz w:val="24"/>
          <w:szCs w:val="24"/>
        </w:rPr>
        <w:object>
          <v:shape id="_x0000_i1359" o:spt="75" type="#_x0000_t75" style="height:17.25pt;width:27pt;" o:ole="t" filled="f" o:preferrelative="t" stroked="f" coordsize="21600,21600">
            <v:path/>
            <v:fill on="f" focussize="0,0"/>
            <v:stroke on="f" joinstyle="miter"/>
            <v:imagedata r:id="rId566" o:title=""/>
            <o:lock v:ext="edit" aspectratio="t"/>
            <w10:wrap type="none"/>
            <w10:anchorlock/>
          </v:shape>
          <o:OLEObject Type="Embed" ProgID="Equation.DSMT4" ShapeID="_x0000_i1359" DrawAspect="Content" ObjectID="_1468076059" r:id="rId593">
            <o:LockedField>false</o:LockedField>
          </o:OLEObject>
        </w:object>
      </w:r>
      <w:r>
        <w:rPr>
          <w:rFonts w:hint="eastAsia" w:ascii="Times New Roman" w:hAnsi="Times New Roman" w:cs="Times New Roman"/>
          <w:sz w:val="24"/>
          <w:szCs w:val="24"/>
        </w:rPr>
        <w:t>和</w:t>
      </w:r>
      <w:r>
        <w:rPr>
          <w:rFonts w:ascii="Times New Roman" w:hAnsi="Times New Roman" w:cs="Times New Roman"/>
          <w:position w:val="-12"/>
          <w:sz w:val="24"/>
          <w:szCs w:val="24"/>
        </w:rPr>
        <w:object>
          <v:shape id="_x0000_i1360" o:spt="75" type="#_x0000_t75" style="height:17.25pt;width:28.5pt;" o:ole="t" filled="f" o:preferrelative="t" stroked="f" coordsize="21600,21600">
            <v:path/>
            <v:fill on="f" focussize="0,0"/>
            <v:stroke on="f" joinstyle="miter"/>
            <v:imagedata r:id="rId568" o:title=""/>
            <o:lock v:ext="edit" aspectratio="t"/>
            <w10:wrap type="none"/>
            <w10:anchorlock/>
          </v:shape>
          <o:OLEObject Type="Embed" ProgID="Equation.DSMT4" ShapeID="_x0000_i1360" DrawAspect="Content" ObjectID="_1468076060" r:id="rId594">
            <o:LockedField>false</o:LockedField>
          </o:OLEObject>
        </w:object>
      </w:r>
      <w:r>
        <w:rPr>
          <w:rFonts w:hint="eastAsia" w:ascii="Times New Roman" w:hAnsi="Times New Roman" w:cs="Times New Roman"/>
          <w:sz w:val="24"/>
          <w:szCs w:val="24"/>
        </w:rPr>
        <w:t>，如图4-</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)所示。将</w:t>
      </w:r>
      <w:r>
        <w:rPr>
          <w:rFonts w:ascii="Times New Roman" w:hAnsi="Times New Roman" w:cs="Times New Roman"/>
          <w:position w:val="-12"/>
          <w:sz w:val="24"/>
          <w:szCs w:val="24"/>
        </w:rPr>
        <w:object>
          <v:shape id="_x0000_i1361" o:spt="75" type="#_x0000_t75" style="height:17.25pt;width:27pt;" o:ole="t" filled="f" o:preferrelative="t" stroked="f" coordsize="21600,21600">
            <v:path/>
            <v:fill on="f" focussize="0,0"/>
            <v:stroke on="f" joinstyle="miter"/>
            <v:imagedata r:id="rId566" o:title=""/>
            <o:lock v:ext="edit" aspectratio="t"/>
            <w10:wrap type="none"/>
            <w10:anchorlock/>
          </v:shape>
          <o:OLEObject Type="Embed" ProgID="Equation.DSMT4" ShapeID="_x0000_i1361" DrawAspect="Content" ObjectID="_1468076061" r:id="rId595">
            <o:LockedField>false</o:LockedField>
          </o:OLEObject>
        </w:objec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362" o:spt="75" type="#_x0000_t75" style="height:17.25pt;width:28.5pt;" o:ole="t" filled="f" o:preferrelative="t" stroked="f" coordsize="21600,21600">
            <v:path/>
            <v:fill on="f" focussize="0,0"/>
            <v:stroke on="f" joinstyle="miter"/>
            <v:imagedata r:id="rId568" o:title=""/>
            <o:lock v:ext="edit" aspectratio="t"/>
            <w10:wrap type="none"/>
            <w10:anchorlock/>
          </v:shape>
          <o:OLEObject Type="Embed" ProgID="Equation.DSMT4" ShapeID="_x0000_i1362" DrawAspect="Content" ObjectID="_1468076062" r:id="rId596">
            <o:LockedField>false</o:LockedField>
          </o:OLEObject>
        </w:object>
      </w:r>
      <w:r>
        <w:rPr>
          <w:rFonts w:hint="eastAsia" w:ascii="Times New Roman" w:hAnsi="Times New Roman" w:cs="Times New Roman"/>
          <w:sz w:val="24"/>
          <w:szCs w:val="24"/>
        </w:rPr>
        <w:t>代入公式（4-</w:t>
      </w:r>
      <w:r>
        <w:rPr>
          <w:rFonts w:ascii="Times New Roman" w:hAnsi="Times New Roman" w:cs="Times New Roman"/>
          <w:sz w:val="24"/>
          <w:szCs w:val="24"/>
        </w:rPr>
        <w:t>12</w:t>
      </w:r>
      <w:r>
        <w:rPr>
          <w:rFonts w:hint="eastAsia" w:ascii="Times New Roman" w:hAnsi="Times New Roman" w:cs="Times New Roman"/>
          <w:sz w:val="24"/>
          <w:szCs w:val="24"/>
        </w:rPr>
        <w:t>）计算得到包裹相位，其值在-</w:t>
      </w:r>
      <w:r>
        <w:rPr>
          <w:rFonts w:ascii="Times New Roman" w:hAnsi="Times New Roman" w:cs="Times New Roman"/>
          <w:position w:val="-6"/>
          <w:sz w:val="24"/>
          <w:szCs w:val="24"/>
        </w:rPr>
        <w:object>
          <v:shape id="_x0000_i1363" o:spt="75" type="#_x0000_t75" style="height:9.75pt;width:9.75pt;" o:ole="t" filled="f" o:preferrelative="t" stroked="f" coordsize="21600,21600">
            <v:path/>
            <v:fill on="f" focussize="0,0"/>
            <v:stroke on="f" joinstyle="miter"/>
            <v:imagedata r:id="rId432" o:title=""/>
            <o:lock v:ext="edit" aspectratio="t"/>
            <w10:wrap type="none"/>
            <w10:anchorlock/>
          </v:shape>
          <o:OLEObject Type="Embed" ProgID="Equation.DSMT4" ShapeID="_x0000_i1363" DrawAspect="Content" ObjectID="_1468076063" r:id="rId597">
            <o:LockedField>false</o:LockedField>
          </o:OLEObject>
        </w:object>
      </w:r>
      <w:r>
        <w:rPr>
          <w:rFonts w:ascii="Times New Roman" w:hAnsi="Times New Roman" w:cs="Times New Roman"/>
          <w:sz w:val="24"/>
          <w:szCs w:val="24"/>
        </w:rPr>
        <w:t>/2~</w:t>
      </w:r>
      <w:r>
        <w:rPr>
          <w:rFonts w:ascii="Times New Roman" w:hAnsi="Times New Roman" w:cs="Times New Roman"/>
          <w:position w:val="-6"/>
          <w:sz w:val="24"/>
          <w:szCs w:val="24"/>
        </w:rPr>
        <w:object>
          <v:shape id="_x0000_i1364" o:spt="75" type="#_x0000_t75" style="height:9.75pt;width:9.75pt;" o:ole="t" filled="f" o:preferrelative="t" stroked="f" coordsize="21600,21600">
            <v:path/>
            <v:fill on="f" focussize="0,0"/>
            <v:stroke on="f" joinstyle="miter"/>
            <v:imagedata r:id="rId432" o:title=""/>
            <o:lock v:ext="edit" aspectratio="t"/>
            <w10:wrap type="none"/>
            <w10:anchorlock/>
          </v:shape>
          <o:OLEObject Type="Embed" ProgID="Equation.DSMT4" ShapeID="_x0000_i1364" DrawAspect="Content" ObjectID="_1468076064" r:id="rId598">
            <o:LockedField>false</o:LockedField>
          </o:OLEObject>
        </w:object>
      </w:r>
      <w:r>
        <w:rPr>
          <w:rFonts w:ascii="Times New Roman" w:hAnsi="Times New Roman" w:cs="Times New Roman"/>
          <w:sz w:val="24"/>
          <w:szCs w:val="24"/>
        </w:rPr>
        <w:t>/2</w:t>
      </w:r>
      <w:r>
        <w:rPr>
          <w:rFonts w:hint="eastAsia" w:ascii="Times New Roman" w:hAnsi="Times New Roman" w:cs="Times New Roman"/>
          <w:sz w:val="24"/>
          <w:szCs w:val="24"/>
        </w:rPr>
        <w:t>范围内，如图4-</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d)</w:t>
      </w:r>
      <w:r>
        <w:rPr>
          <w:rFonts w:hint="eastAsia" w:ascii="Times New Roman" w:hAnsi="Times New Roman" w:cs="Times New Roman"/>
          <w:sz w:val="24"/>
          <w:szCs w:val="24"/>
        </w:rPr>
        <w:t>所示。对得到的相位进行相位解包裹处理，并根据公式(4-</w:t>
      </w:r>
      <w:r>
        <w:rPr>
          <w:rFonts w:ascii="Times New Roman" w:hAnsi="Times New Roman" w:cs="Times New Roman"/>
          <w:sz w:val="24"/>
          <w:szCs w:val="24"/>
        </w:rPr>
        <w:t>13</w:t>
      </w:r>
      <w:r>
        <w:rPr>
          <w:rFonts w:hint="eastAsia" w:ascii="Times New Roman" w:hAnsi="Times New Roman" w:cs="Times New Roman"/>
          <w:sz w:val="24"/>
          <w:szCs w:val="24"/>
        </w:rPr>
        <w:t>)中位移与相位的关系重构出目标物振动位移，如图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e)</w:t>
      </w:r>
      <w:r>
        <w:rPr>
          <w:rFonts w:hint="eastAsia" w:ascii="Times New Roman" w:hAnsi="Times New Roman" w:cs="Times New Roman"/>
          <w:sz w:val="24"/>
          <w:szCs w:val="24"/>
        </w:rPr>
        <w:t>。由图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e</w:t>
      </w:r>
      <w:r>
        <w:rPr>
          <w:rFonts w:hint="eastAsia" w:ascii="Times New Roman" w:hAnsi="Times New Roman" w:cs="Times New Roman"/>
          <w:sz w:val="24"/>
          <w:szCs w:val="24"/>
        </w:rPr>
        <w:t>)可看出，重构位移（蓝色曲线）与模拟设定的真实位移（红色曲线）基本重合，且重构误差均小于5</w:t>
      </w:r>
      <w:r>
        <w:rPr>
          <w:rFonts w:ascii="Times New Roman" w:hAnsi="Times New Roman" w:cs="Times New Roman"/>
          <w:sz w:val="24"/>
          <w:szCs w:val="24"/>
        </w:rPr>
        <w:t xml:space="preserve"> </w:t>
      </w:r>
      <w:r>
        <w:rPr>
          <w:rFonts w:hint="eastAsia" w:ascii="Times New Roman" w:hAnsi="Times New Roman" w:cs="Times New Roman"/>
          <w:sz w:val="24"/>
          <w:szCs w:val="24"/>
        </w:rPr>
        <w:t>nm。这仿真结果表明，该方法能够以较小误差实现振幅大于</w:t>
      </w:r>
      <w:r>
        <w:rPr>
          <w:rFonts w:ascii="Times New Roman" w:hAnsi="Times New Roman" w:cs="Times New Roman"/>
          <w:position w:val="-6"/>
          <w:sz w:val="24"/>
          <w:szCs w:val="24"/>
        </w:rPr>
        <w:object>
          <v:shape id="_x0000_i1365" o:spt="75" type="#_x0000_t75" style="height:13.5pt;width:24.75pt;" o:ole="t" filled="f" o:preferrelative="t" stroked="f" coordsize="21600,21600">
            <v:path/>
            <v:fill on="f" focussize="0,0"/>
            <v:stroke on="f" joinstyle="miter"/>
            <v:imagedata r:id="rId600" o:title=""/>
            <o:lock v:ext="edit" aspectratio="t"/>
            <w10:wrap type="none"/>
            <w10:anchorlock/>
          </v:shape>
          <o:OLEObject Type="Embed" ProgID="Equation.DSMT4" ShapeID="_x0000_i1365" DrawAspect="Content" ObjectID="_1468076065" r:id="rId599">
            <o:LockedField>false</o:LockedField>
          </o:OLEObject>
        </w:object>
      </w:r>
      <w:r>
        <w:rPr>
          <w:rFonts w:hint="eastAsia" w:ascii="Times New Roman" w:hAnsi="Times New Roman" w:cs="Times New Roman"/>
          <w:sz w:val="24"/>
          <w:szCs w:val="24"/>
        </w:rPr>
        <w:t>的位移重构。</w:t>
      </w:r>
    </w:p>
    <w:p>
      <w:pPr>
        <w:keepNext/>
        <w:spacing w:line="360" w:lineRule="auto"/>
        <w:jc w:val="center"/>
        <w:rPr>
          <w:rFonts w:ascii="Times New Roman" w:hAnsi="Times New Roman" w:cs="Times New Roman"/>
        </w:rPr>
      </w:pPr>
      <w:r>
        <w:object>
          <v:shape id="_x0000_i1366" o:spt="75" type="#_x0000_t75" style="height:461.25pt;width:435.75pt;" o:ole="t" filled="f" o:preferrelative="t" stroked="f" coordsize="21600,21600">
            <v:path/>
            <v:fill on="f" focussize="0,0"/>
            <v:stroke on="f" joinstyle="miter"/>
            <v:imagedata r:id="rId602" o:title=""/>
            <o:lock v:ext="edit" aspectratio="t"/>
            <w10:wrap type="none"/>
            <w10:anchorlock/>
          </v:shape>
          <o:OLEObject Type="Embed" ProgID="Visio.Drawing.15" ShapeID="_x0000_i1366" DrawAspect="Content" ObjectID="_1468076066" r:id="rId601">
            <o:LockedField>false</o:LockedField>
          </o:OLEObject>
        </w:object>
      </w:r>
    </w:p>
    <w:p>
      <w:pPr>
        <w:jc w:val="center"/>
        <w:rPr>
          <w:rFonts w:ascii="Times New Roman" w:hAnsi="Times New Roman" w:cs="Times New Roman"/>
          <w:b/>
          <w:sz w:val="24"/>
          <w:szCs w:val="24"/>
        </w:rPr>
      </w:pPr>
      <w:r>
        <w:rPr>
          <w:rFonts w:ascii="Times New Roman" w:hAnsi="Times New Roman" w:cs="Times New Roman"/>
          <w:b/>
          <w:sz w:val="24"/>
          <w:szCs w:val="24"/>
        </w:rPr>
        <w:t>图4 - 4</w:t>
      </w:r>
      <w:r>
        <w:rPr>
          <w:rFonts w:ascii="Times New Roman" w:hAnsi="Times New Roman" w:cs="Times New Roman"/>
        </w:rPr>
        <w:t xml:space="preserve"> </w:t>
      </w:r>
      <w:r>
        <w:rPr>
          <w:rFonts w:hint="eastAsia" w:ascii="Times New Roman" w:hAnsi="Times New Roman" w:cs="Times New Roman"/>
          <w:b/>
          <w:sz w:val="24"/>
          <w:szCs w:val="24"/>
        </w:rPr>
        <w:t>RPM位移重构的</w:t>
      </w:r>
      <w:bookmarkStart w:id="247" w:name="_Toc37183298"/>
      <w:r>
        <w:rPr>
          <w:rFonts w:hint="eastAsia" w:ascii="Times New Roman" w:hAnsi="Times New Roman" w:cs="Times New Roman"/>
          <w:b/>
          <w:sz w:val="24"/>
          <w:szCs w:val="24"/>
        </w:rPr>
        <w:t xml:space="preserve">具体实现过程 </w:t>
      </w:r>
    </w:p>
    <w:p>
      <w:pPr>
        <w:jc w:val="center"/>
        <w:rPr>
          <w:rFonts w:ascii="Times New Roman" w:hAnsi="Times New Roman" w:cs="Times New Roman"/>
          <w:b/>
          <w:sz w:val="24"/>
          <w:szCs w:val="24"/>
        </w:rPr>
      </w:pPr>
      <w:r>
        <w:rPr>
          <w:rFonts w:ascii="Times New Roman" w:hAnsi="Times New Roman" w:cs="Times New Roman"/>
          <w:b/>
          <w:sz w:val="24"/>
          <w:szCs w:val="24"/>
        </w:rPr>
        <w:t>(a</w:t>
      </w:r>
      <w:r>
        <w:rPr>
          <w:rFonts w:hint="eastAsia" w:ascii="Times New Roman" w:hAnsi="Times New Roman" w:cs="Times New Roman"/>
          <w:b/>
          <w:sz w:val="24"/>
          <w:szCs w:val="24"/>
        </w:rPr>
        <w:t>)调制后的SMI信号</w:t>
      </w:r>
      <w:r>
        <w:rPr>
          <w:rFonts w:ascii="Times New Roman" w:hAnsi="Times New Roman" w:cs="Times New Roman"/>
          <w:b/>
          <w:sz w:val="24"/>
          <w:szCs w:val="24"/>
        </w:rPr>
        <w:t xml:space="preserve"> (b)SMI信号</w:t>
      </w:r>
      <w:r>
        <w:rPr>
          <w:rFonts w:hint="eastAsia" w:ascii="Times New Roman" w:hAnsi="Times New Roman" w:cs="Times New Roman"/>
          <w:b/>
          <w:sz w:val="24"/>
          <w:szCs w:val="24"/>
        </w:rPr>
        <w:t>的频谱</w:t>
      </w:r>
      <w:r>
        <w:rPr>
          <w:rFonts w:ascii="Times New Roman" w:hAnsi="Times New Roman" w:cs="Times New Roman"/>
          <w:b/>
          <w:sz w:val="24"/>
          <w:szCs w:val="24"/>
        </w:rPr>
        <w:t xml:space="preserve"> (c)</w:t>
      </w:r>
      <w:r>
        <w:rPr>
          <w:rFonts w:hint="eastAsia" w:ascii="Times New Roman" w:hAnsi="Times New Roman" w:cs="Times New Roman"/>
          <w:b/>
          <w:sz w:val="24"/>
          <w:szCs w:val="24"/>
        </w:rPr>
        <w:t>一二次谐波振幅</w:t>
      </w:r>
      <w:r>
        <w:rPr>
          <w:rFonts w:ascii="Times New Roman" w:hAnsi="Times New Roman" w:cs="Times New Roman"/>
          <w:b/>
          <w:sz w:val="24"/>
          <w:szCs w:val="24"/>
        </w:rPr>
        <w:t xml:space="preserve"> (d)</w:t>
      </w:r>
      <w:r>
        <w:rPr>
          <w:rFonts w:hint="eastAsia" w:ascii="Times New Roman" w:hAnsi="Times New Roman" w:cs="Times New Roman"/>
          <w:b/>
          <w:sz w:val="24"/>
          <w:szCs w:val="24"/>
        </w:rPr>
        <w:t>包裹相位</w:t>
      </w:r>
    </w:p>
    <w:p>
      <w:pPr>
        <w:spacing w:after="156" w:afterLines="50"/>
        <w:jc w:val="center"/>
        <w:rPr>
          <w:rFonts w:ascii="Times New Roman" w:hAnsi="Times New Roman" w:cs="Times New Roman"/>
          <w:b/>
          <w:sz w:val="24"/>
          <w:szCs w:val="24"/>
        </w:rPr>
      </w:pPr>
      <w:r>
        <w:rPr>
          <w:rFonts w:hint="eastAsia" w:ascii="Times New Roman" w:hAnsi="Times New Roman" w:cs="Times New Roman"/>
          <w:b/>
          <w:sz w:val="24"/>
          <w:szCs w:val="24"/>
        </w:rPr>
        <w:t xml:space="preserve"> </w:t>
      </w:r>
      <w:r>
        <w:rPr>
          <w:rFonts w:ascii="Times New Roman" w:hAnsi="Times New Roman" w:cs="Times New Roman"/>
          <w:b/>
          <w:sz w:val="24"/>
          <w:szCs w:val="24"/>
        </w:rPr>
        <w:t>(</w:t>
      </w:r>
      <w:r>
        <w:rPr>
          <w:rFonts w:hint="eastAsia" w:ascii="Times New Roman" w:hAnsi="Times New Roman" w:cs="Times New Roman"/>
          <w:b/>
          <w:sz w:val="24"/>
          <w:szCs w:val="24"/>
        </w:rPr>
        <w:t>e</w:t>
      </w:r>
      <w:r>
        <w:rPr>
          <w:rFonts w:ascii="Times New Roman" w:hAnsi="Times New Roman" w:cs="Times New Roman"/>
          <w:b/>
          <w:sz w:val="24"/>
          <w:szCs w:val="24"/>
        </w:rPr>
        <w:t>)</w:t>
      </w:r>
      <w:r>
        <w:rPr>
          <w:rFonts w:hint="eastAsia" w:ascii="Times New Roman" w:hAnsi="Times New Roman" w:cs="Times New Roman"/>
          <w:b/>
          <w:sz w:val="24"/>
          <w:szCs w:val="24"/>
        </w:rPr>
        <w:t xml:space="preserve">重构位移及原始位移 </w:t>
      </w:r>
      <w:r>
        <w:rPr>
          <w:rFonts w:ascii="Times New Roman" w:hAnsi="Times New Roman" w:cs="Times New Roman"/>
          <w:b/>
          <w:sz w:val="24"/>
          <w:szCs w:val="24"/>
        </w:rPr>
        <w:t>(</w:t>
      </w:r>
      <w:r>
        <w:rPr>
          <w:rFonts w:hint="eastAsia" w:ascii="Times New Roman" w:hAnsi="Times New Roman" w:cs="Times New Roman"/>
          <w:b/>
          <w:sz w:val="24"/>
          <w:szCs w:val="24"/>
        </w:rPr>
        <w:t>f</w:t>
      </w:r>
      <w:r>
        <w:rPr>
          <w:rFonts w:ascii="Times New Roman" w:hAnsi="Times New Roman" w:cs="Times New Roman"/>
          <w:b/>
          <w:sz w:val="24"/>
          <w:szCs w:val="24"/>
        </w:rPr>
        <w:t>)</w:t>
      </w:r>
      <w:r>
        <w:rPr>
          <w:rFonts w:hint="eastAsia" w:ascii="Times New Roman" w:hAnsi="Times New Roman" w:cs="Times New Roman"/>
          <w:b/>
          <w:sz w:val="24"/>
          <w:szCs w:val="24"/>
        </w:rPr>
        <w:t>重构误差</w:t>
      </w:r>
    </w:p>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为了验证RPM方法重构振幅小于</w:t>
      </w:r>
      <w:r>
        <w:rPr>
          <w:rFonts w:ascii="Times New Roman" w:hAnsi="Times New Roman" w:cs="Times New Roman"/>
          <w:position w:val="-6"/>
          <w:sz w:val="24"/>
          <w:szCs w:val="24"/>
        </w:rPr>
        <w:object>
          <v:shape id="_x0000_i1367"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67" DrawAspect="Content" ObjectID="_1468076067" r:id="rId603">
            <o:LockedField>false</o:LockedField>
          </o:OLEObject>
        </w:object>
      </w:r>
      <w:r>
        <w:rPr>
          <w:rFonts w:ascii="Times New Roman" w:hAnsi="Times New Roman" w:cs="Times New Roman"/>
          <w:sz w:val="24"/>
          <w:szCs w:val="24"/>
        </w:rPr>
        <w:t>/2</w:t>
      </w:r>
      <w:r>
        <w:rPr>
          <w:rFonts w:hint="eastAsia" w:ascii="Times New Roman" w:hAnsi="Times New Roman" w:cs="Times New Roman"/>
          <w:sz w:val="24"/>
          <w:szCs w:val="24"/>
        </w:rPr>
        <w:t>位移的可行性，并为了说明系统精度与反射数</w:t>
      </w:r>
      <w:r>
        <w:rPr>
          <w:rFonts w:hint="eastAsia" w:ascii="Times New Roman" w:hAnsi="Times New Roman" w:cs="Times New Roman"/>
          <w:i/>
          <w:sz w:val="24"/>
          <w:szCs w:val="24"/>
        </w:rPr>
        <w:t>N</w:t>
      </w:r>
      <w:r>
        <w:rPr>
          <w:rFonts w:hint="eastAsia" w:ascii="Times New Roman" w:hAnsi="Times New Roman" w:cs="Times New Roman"/>
          <w:sz w:val="24"/>
          <w:szCs w:val="24"/>
        </w:rPr>
        <w:t>之间的关系，将M</w:t>
      </w:r>
      <w:r>
        <w:rPr>
          <w:rFonts w:ascii="Times New Roman" w:hAnsi="Times New Roman" w:cs="Times New Roman"/>
          <w:sz w:val="24"/>
          <w:szCs w:val="24"/>
          <w:vertAlign w:val="subscript"/>
        </w:rPr>
        <w:t>1</w:t>
      </w:r>
      <w:r>
        <w:rPr>
          <w:rFonts w:hint="eastAsia" w:ascii="Times New Roman" w:hAnsi="Times New Roman" w:cs="Times New Roman"/>
          <w:sz w:val="24"/>
          <w:szCs w:val="24"/>
        </w:rPr>
        <w:t>的振幅</w:t>
      </w:r>
      <w:r>
        <w:rPr>
          <w:rFonts w:hint="eastAsia" w:ascii="Times New Roman" w:hAnsi="Times New Roman" w:cs="Times New Roman"/>
          <w:i/>
          <w:sz w:val="24"/>
          <w:szCs w:val="24"/>
        </w:rPr>
        <w:t>A</w:t>
      </w:r>
      <w:r>
        <w:rPr>
          <w:rFonts w:hint="eastAsia" w:ascii="Times New Roman" w:hAnsi="Times New Roman" w:cs="Times New Roman"/>
          <w:sz w:val="24"/>
          <w:szCs w:val="24"/>
        </w:rPr>
        <w:t>降至</w:t>
      </w:r>
      <w:r>
        <w:rPr>
          <w:rFonts w:ascii="Times New Roman" w:hAnsi="Times New Roman" w:cs="Times New Roman"/>
          <w:position w:val="-6"/>
          <w:sz w:val="24"/>
          <w:szCs w:val="24"/>
        </w:rPr>
        <w:object>
          <v:shape id="_x0000_i1368"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68" DrawAspect="Content" ObjectID="_1468076068" r:id="rId604">
            <o:LockedField>false</o:LockedField>
          </o:OLEObject>
        </w:object>
      </w:r>
      <w:r>
        <w:rPr>
          <w:rFonts w:ascii="Times New Roman" w:hAnsi="Times New Roman" w:cs="Times New Roman"/>
          <w:sz w:val="24"/>
          <w:szCs w:val="24"/>
        </w:rPr>
        <w:t>/10</w:t>
      </w:r>
      <w:r>
        <w:rPr>
          <w:rFonts w:hint="eastAsia" w:ascii="Times New Roman" w:hAnsi="Times New Roman" w:cs="Times New Roman"/>
          <w:sz w:val="24"/>
          <w:szCs w:val="24"/>
        </w:rPr>
        <w:t>，M</w:t>
      </w:r>
      <w:r>
        <w:rPr>
          <w:rFonts w:ascii="Times New Roman" w:hAnsi="Times New Roman" w:cs="Times New Roman"/>
          <w:sz w:val="24"/>
          <w:szCs w:val="24"/>
          <w:vertAlign w:val="subscript"/>
        </w:rPr>
        <w:t>2</w:t>
      </w:r>
      <w:r>
        <w:rPr>
          <w:rFonts w:hint="eastAsia" w:ascii="Times New Roman" w:hAnsi="Times New Roman" w:cs="Times New Roman"/>
          <w:sz w:val="24"/>
          <w:szCs w:val="24"/>
        </w:rPr>
        <w:t>的频率</w:t>
      </w:r>
      <w:r>
        <w:rPr>
          <w:rFonts w:ascii="Times New Roman" w:hAnsi="Times New Roman" w:cs="Times New Roman"/>
          <w:position w:val="-12"/>
          <w:sz w:val="24"/>
          <w:szCs w:val="24"/>
        </w:rPr>
        <w:object>
          <v:shape id="_x0000_i1369" o:spt="75" type="#_x0000_t75" style="height:17.25pt;width:15.75pt;" o:ole="t" filled="f" o:preferrelative="t" stroked="f" coordsize="21600,21600">
            <v:path/>
            <v:fill on="f" focussize="0,0"/>
            <v:stroke on="f" joinstyle="miter"/>
            <v:imagedata r:id="rId589" o:title=""/>
            <o:lock v:ext="edit" aspectratio="t"/>
            <w10:wrap type="none"/>
            <w10:anchorlock/>
          </v:shape>
          <o:OLEObject Type="Embed" ProgID="Equation.DSMT4" ShapeID="_x0000_i1369" DrawAspect="Content" ObjectID="_1468076069" r:id="rId605">
            <o:LockedField>false</o:LockedField>
          </o:OLEObject>
        </w:object>
      </w:r>
      <w:r>
        <w:rPr>
          <w:rFonts w:hint="eastAsia" w:ascii="Times New Roman" w:hAnsi="Times New Roman" w:cs="Times New Roman"/>
          <w:sz w:val="24"/>
          <w:szCs w:val="24"/>
        </w:rPr>
        <w:t>设置为4</w:t>
      </w:r>
      <w:r>
        <w:rPr>
          <w:rFonts w:ascii="Times New Roman" w:hAnsi="Times New Roman" w:cs="Times New Roman"/>
          <w:sz w:val="24"/>
          <w:szCs w:val="24"/>
        </w:rPr>
        <w:t xml:space="preserve">000 </w:t>
      </w:r>
      <w:r>
        <w:rPr>
          <w:rFonts w:hint="eastAsia" w:ascii="Times New Roman" w:hAnsi="Times New Roman" w:cs="Times New Roman"/>
          <w:sz w:val="24"/>
          <w:szCs w:val="24"/>
        </w:rPr>
        <w:t>Hz，其它参数保持不变，将反射次数</w:t>
      </w:r>
      <w:r>
        <w:rPr>
          <w:rFonts w:hint="eastAsia" w:ascii="Times New Roman" w:hAnsi="Times New Roman" w:cs="Times New Roman"/>
          <w:i/>
          <w:sz w:val="24"/>
          <w:szCs w:val="24"/>
        </w:rPr>
        <w:t>N</w:t>
      </w:r>
      <w:r>
        <w:rPr>
          <w:rFonts w:hint="eastAsia" w:ascii="Times New Roman" w:hAnsi="Times New Roman" w:cs="Times New Roman"/>
          <w:sz w:val="24"/>
          <w:szCs w:val="24"/>
        </w:rPr>
        <w:t>分别设置为2和8，基于RPM方法获得了如图4-</w:t>
      </w:r>
      <w:r>
        <w:rPr>
          <w:rFonts w:ascii="Times New Roman" w:hAnsi="Times New Roman" w:cs="Times New Roman"/>
          <w:sz w:val="24"/>
          <w:szCs w:val="24"/>
        </w:rPr>
        <w:t>5</w:t>
      </w:r>
      <w:r>
        <w:rPr>
          <w:rFonts w:hint="eastAsia" w:ascii="Times New Roman" w:hAnsi="Times New Roman" w:cs="Times New Roman"/>
          <w:sz w:val="24"/>
          <w:szCs w:val="24"/>
        </w:rPr>
        <w:t>的仿真对比图。图中蓝色曲线和红色曲线分别表示</w:t>
      </w:r>
      <w:r>
        <w:rPr>
          <w:rFonts w:hint="eastAsia" w:ascii="Times New Roman" w:hAnsi="Times New Roman" w:cs="Times New Roman"/>
          <w:i/>
          <w:sz w:val="24"/>
          <w:szCs w:val="24"/>
        </w:rPr>
        <w:t>N=</w:t>
      </w:r>
      <w:r>
        <w:rPr>
          <w:rFonts w:ascii="Times New Roman" w:hAnsi="Times New Roman" w:cs="Times New Roman"/>
          <w:sz w:val="24"/>
          <w:szCs w:val="24"/>
        </w:rPr>
        <w:t>2</w:t>
      </w:r>
      <w:r>
        <w:rPr>
          <w:rFonts w:hint="eastAsia" w:ascii="Times New Roman" w:hAnsi="Times New Roman" w:cs="Times New Roman"/>
          <w:sz w:val="24"/>
          <w:szCs w:val="24"/>
        </w:rPr>
        <w:t>与</w:t>
      </w:r>
      <w:r>
        <w:rPr>
          <w:rFonts w:hint="eastAsia" w:ascii="Times New Roman" w:hAnsi="Times New Roman" w:cs="Times New Roman"/>
          <w:i/>
          <w:sz w:val="24"/>
          <w:szCs w:val="24"/>
        </w:rPr>
        <w:t>N=</w:t>
      </w:r>
      <w:r>
        <w:rPr>
          <w:rFonts w:ascii="Times New Roman" w:hAnsi="Times New Roman" w:cs="Times New Roman"/>
          <w:sz w:val="24"/>
          <w:szCs w:val="24"/>
        </w:rPr>
        <w:t>8</w:t>
      </w:r>
      <w:r>
        <w:rPr>
          <w:rFonts w:hint="eastAsia" w:ascii="Times New Roman" w:hAnsi="Times New Roman" w:cs="Times New Roman"/>
          <w:sz w:val="24"/>
          <w:szCs w:val="24"/>
        </w:rPr>
        <w:t>的位移重构结果。对比图4</w:t>
      </w:r>
      <w:r>
        <w:rPr>
          <w:rFonts w:ascii="Times New Roman" w:hAnsi="Times New Roman" w:cs="Times New Roman"/>
          <w:sz w:val="24"/>
          <w:szCs w:val="24"/>
        </w:rPr>
        <w:t>-5(a)</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频谱图发现，随着反射次数的增加，谐波频谱会相应展宽。同样地，对比图4</w:t>
      </w:r>
      <w:r>
        <w:rPr>
          <w:rFonts w:ascii="Times New Roman" w:hAnsi="Times New Roman" w:cs="Times New Roman"/>
          <w:sz w:val="24"/>
          <w:szCs w:val="24"/>
        </w:rPr>
        <w:t>-5</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w:t>
      </w:r>
      <w:r>
        <w:rPr>
          <w:rFonts w:ascii="Times New Roman" w:hAnsi="Times New Roman" w:cs="Times New Roman"/>
          <w:sz w:val="24"/>
          <w:szCs w:val="24"/>
        </w:rPr>
        <w:t>d)</w:t>
      </w:r>
      <w:r>
        <w:rPr>
          <w:rFonts w:hint="eastAsia" w:ascii="Times New Roman" w:hAnsi="Times New Roman" w:cs="Times New Roman"/>
          <w:sz w:val="24"/>
          <w:szCs w:val="24"/>
        </w:rPr>
        <w:t>的包裹相位可明显的看出，反射次数越大，相位翻转点间的条纹数越多，从而获得更高的重构精度。包裹相位经过相位解包裹处理后，分别得到了图4-</w:t>
      </w:r>
      <w:r>
        <w:rPr>
          <w:rFonts w:ascii="Times New Roman" w:hAnsi="Times New Roman" w:cs="Times New Roman"/>
          <w:sz w:val="24"/>
          <w:szCs w:val="24"/>
        </w:rPr>
        <w:t>5</w:t>
      </w:r>
      <w:r>
        <w:rPr>
          <w:rFonts w:hint="eastAsia" w:ascii="Times New Roman" w:hAnsi="Times New Roman" w:cs="Times New Roman"/>
          <w:sz w:val="24"/>
          <w:szCs w:val="24"/>
        </w:rPr>
        <w:t>(</w:t>
      </w:r>
      <w:r>
        <w:rPr>
          <w:rFonts w:ascii="Times New Roman" w:hAnsi="Times New Roman" w:cs="Times New Roman"/>
          <w:sz w:val="24"/>
          <w:szCs w:val="24"/>
        </w:rPr>
        <w:t>e</w:t>
      </w:r>
      <w:r>
        <w:rPr>
          <w:rFonts w:hint="eastAsia" w:ascii="Times New Roman" w:hAnsi="Times New Roman" w:cs="Times New Roman"/>
          <w:sz w:val="24"/>
          <w:szCs w:val="24"/>
        </w:rPr>
        <w:t>)、(</w:t>
      </w:r>
      <w:r>
        <w:rPr>
          <w:rFonts w:ascii="Times New Roman" w:hAnsi="Times New Roman" w:cs="Times New Roman"/>
          <w:sz w:val="24"/>
          <w:szCs w:val="24"/>
        </w:rPr>
        <w:t>f)</w:t>
      </w:r>
      <w:r>
        <w:rPr>
          <w:rFonts w:hint="eastAsia" w:ascii="Times New Roman" w:hAnsi="Times New Roman" w:cs="Times New Roman"/>
          <w:sz w:val="24"/>
          <w:szCs w:val="24"/>
        </w:rPr>
        <w:t>所示的重构位移，相较于</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2</w:t>
      </w:r>
      <w:r>
        <w:rPr>
          <w:rFonts w:hint="eastAsia" w:ascii="Times New Roman" w:hAnsi="Times New Roman" w:cs="Times New Roman"/>
          <w:sz w:val="24"/>
          <w:szCs w:val="24"/>
        </w:rPr>
        <w:t>的重构位移，</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8</w:t>
      </w:r>
      <w:r>
        <w:rPr>
          <w:rFonts w:hint="eastAsia" w:ascii="Times New Roman" w:hAnsi="Times New Roman" w:cs="Times New Roman"/>
          <w:sz w:val="24"/>
          <w:szCs w:val="24"/>
        </w:rPr>
        <w:t>的重构位移与实际位移更为接近，图4-</w:t>
      </w:r>
      <w:r>
        <w:rPr>
          <w:rFonts w:ascii="Times New Roman" w:hAnsi="Times New Roman" w:cs="Times New Roman"/>
          <w:sz w:val="24"/>
          <w:szCs w:val="24"/>
        </w:rPr>
        <w:t>5</w:t>
      </w:r>
      <w:r>
        <w:rPr>
          <w:rFonts w:hint="eastAsia" w:ascii="Times New Roman" w:hAnsi="Times New Roman" w:cs="Times New Roman"/>
          <w:sz w:val="24"/>
          <w:szCs w:val="24"/>
        </w:rPr>
        <w:t>(</w:t>
      </w:r>
      <w:r>
        <w:rPr>
          <w:rFonts w:ascii="Times New Roman" w:hAnsi="Times New Roman" w:cs="Times New Roman"/>
          <w:sz w:val="24"/>
          <w:szCs w:val="24"/>
        </w:rPr>
        <w:t>g</w:t>
      </w:r>
      <w:r>
        <w:rPr>
          <w:rFonts w:hint="eastAsia" w:ascii="Times New Roman" w:hAnsi="Times New Roman" w:cs="Times New Roman"/>
          <w:sz w:val="24"/>
          <w:szCs w:val="24"/>
        </w:rPr>
        <w:t>)为对应的重构误差，</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8</w:t>
      </w:r>
      <w:r>
        <w:rPr>
          <w:rFonts w:hint="eastAsia" w:ascii="Times New Roman" w:hAnsi="Times New Roman" w:cs="Times New Roman"/>
          <w:sz w:val="24"/>
          <w:szCs w:val="24"/>
        </w:rPr>
        <w:t>的重构误差在0附近波动，而</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2</w:t>
      </w:r>
      <w:r>
        <w:rPr>
          <w:rFonts w:hint="eastAsia" w:ascii="Times New Roman" w:hAnsi="Times New Roman" w:cs="Times New Roman"/>
          <w:sz w:val="24"/>
          <w:szCs w:val="24"/>
        </w:rPr>
        <w:t>的重构位移明显更大，其最大的重构误差为8</w:t>
      </w:r>
      <w:r>
        <w:rPr>
          <w:rFonts w:ascii="Times New Roman" w:hAnsi="Times New Roman" w:cs="Times New Roman"/>
          <w:sz w:val="24"/>
          <w:szCs w:val="24"/>
        </w:rPr>
        <w:t xml:space="preserve"> </w:t>
      </w:r>
      <w:r>
        <w:rPr>
          <w:rFonts w:hint="eastAsia" w:ascii="Times New Roman" w:hAnsi="Times New Roman" w:cs="Times New Roman"/>
          <w:sz w:val="24"/>
          <w:szCs w:val="24"/>
        </w:rPr>
        <w:t>nm。由以上仿真结果可得出，该方法可用于探测振幅小于</w:t>
      </w:r>
      <w:r>
        <w:rPr>
          <w:rFonts w:ascii="Times New Roman" w:hAnsi="Times New Roman" w:cs="Times New Roman"/>
          <w:position w:val="-6"/>
          <w:sz w:val="24"/>
          <w:szCs w:val="24"/>
        </w:rPr>
        <w:object>
          <v:shape id="_x0000_i1370"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70" DrawAspect="Content" ObjectID="_1468076070" r:id="rId606">
            <o:LockedField>false</o:LockedField>
          </o:OLEObject>
        </w:object>
      </w:r>
      <w:r>
        <w:rPr>
          <w:rFonts w:ascii="Times New Roman" w:hAnsi="Times New Roman" w:cs="Times New Roman"/>
          <w:sz w:val="24"/>
          <w:szCs w:val="24"/>
        </w:rPr>
        <w:t>/2</w:t>
      </w:r>
      <w:r>
        <w:rPr>
          <w:rFonts w:hint="eastAsia" w:ascii="Times New Roman" w:hAnsi="Times New Roman" w:cs="Times New Roman"/>
          <w:sz w:val="24"/>
          <w:szCs w:val="24"/>
        </w:rPr>
        <w:t>的位移，且可通过增加反射次数获得更高的测量精度，减小测量误差。</w:t>
      </w:r>
    </w:p>
    <w:p>
      <w:pPr>
        <w:keepNext/>
        <w:spacing w:line="360" w:lineRule="auto"/>
        <w:ind w:firstLine="200"/>
        <w:jc w:val="center"/>
        <w:rPr>
          <w:rFonts w:ascii="Times New Roman" w:hAnsi="Times New Roman" w:cs="Times New Roman"/>
        </w:rPr>
      </w:pPr>
      <w:r>
        <w:rPr>
          <w:rFonts w:hint="eastAsia" w:ascii="Times New Roman" w:hAnsi="Times New Roman" w:cs="Times New Roman"/>
        </w:rPr>
        <w:drawing>
          <wp:inline distT="0" distB="0" distL="0" distR="0">
            <wp:extent cx="5542915" cy="49225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07">
                      <a:extLst>
                        <a:ext uri="{28A0092B-C50C-407E-A947-70E740481C1C}">
                          <a14:useLocalDpi xmlns:a14="http://schemas.microsoft.com/office/drawing/2010/main" val="0"/>
                        </a:ext>
                      </a:extLst>
                    </a:blip>
                    <a:srcRect t="2714" b="1116"/>
                    <a:stretch>
                      <a:fillRect/>
                    </a:stretch>
                  </pic:blipFill>
                  <pic:spPr>
                    <a:xfrm>
                      <a:off x="0" y="0"/>
                      <a:ext cx="5543550" cy="4923693"/>
                    </a:xfrm>
                    <a:prstGeom prst="rect">
                      <a:avLst/>
                    </a:prstGeom>
                    <a:noFill/>
                    <a:ln>
                      <a:noFill/>
                    </a:ln>
                  </pic:spPr>
                </pic:pic>
              </a:graphicData>
            </a:graphic>
          </wp:inline>
        </w:drawing>
      </w:r>
    </w:p>
    <w:p>
      <w:pPr>
        <w:jc w:val="center"/>
        <w:rPr>
          <w:rFonts w:ascii="Times New Roman" w:hAnsi="Times New Roman" w:cs="Times New Roman"/>
          <w:b/>
          <w:sz w:val="24"/>
          <w:szCs w:val="24"/>
        </w:rPr>
      </w:pPr>
      <w:r>
        <w:rPr>
          <w:rFonts w:ascii="Times New Roman" w:hAnsi="Times New Roman" w:cs="Times New Roman"/>
          <w:b/>
          <w:sz w:val="24"/>
          <w:szCs w:val="24"/>
        </w:rPr>
        <w:t>图4 - 5</w:t>
      </w:r>
      <w:r>
        <w:rPr>
          <w:rFonts w:ascii="Times New Roman" w:hAnsi="Times New Roman" w:cs="Times New Roman"/>
        </w:rPr>
        <w:t xml:space="preserve"> </w:t>
      </w:r>
      <w:r>
        <w:rPr>
          <w:rFonts w:hint="eastAsia" w:ascii="Times New Roman" w:hAnsi="Times New Roman" w:cs="Times New Roman"/>
          <w:b/>
          <w:sz w:val="24"/>
          <w:szCs w:val="24"/>
        </w:rPr>
        <w:t xml:space="preserve">RPM不同反射次数的仿真对比结果 </w:t>
      </w:r>
    </w:p>
    <w:p>
      <w:pPr>
        <w:jc w:val="center"/>
        <w:rPr>
          <w:rFonts w:ascii="Times New Roman" w:hAnsi="Times New Roman" w:cs="Times New Roman"/>
          <w:b/>
          <w:sz w:val="24"/>
          <w:szCs w:val="24"/>
        </w:rPr>
      </w:pPr>
      <w:r>
        <w:rPr>
          <w:rFonts w:ascii="Times New Roman" w:hAnsi="Times New Roman" w:cs="Times New Roman"/>
          <w:b/>
          <w:sz w:val="24"/>
          <w:szCs w:val="24"/>
        </w:rPr>
        <w:t>(a)</w:t>
      </w:r>
      <w:r>
        <w:rPr>
          <w:rFonts w:hint="eastAsia" w:ascii="Times New Roman" w:hAnsi="Times New Roman" w:cs="Times New Roman"/>
          <w:b/>
          <w:i/>
          <w:sz w:val="24"/>
          <w:szCs w:val="24"/>
        </w:rPr>
        <w:t>N</w:t>
      </w:r>
      <w:r>
        <w:rPr>
          <w:rFonts w:hint="eastAsia" w:ascii="Times New Roman" w:hAnsi="Times New Roman" w:cs="Times New Roman"/>
          <w:b/>
          <w:sz w:val="24"/>
          <w:szCs w:val="24"/>
        </w:rPr>
        <w:t>=2的频谱图</w:t>
      </w:r>
      <w:r>
        <w:rPr>
          <w:rFonts w:ascii="Times New Roman" w:hAnsi="Times New Roman" w:cs="Times New Roman"/>
          <w:b/>
          <w:sz w:val="24"/>
          <w:szCs w:val="24"/>
        </w:rPr>
        <w:t xml:space="preserve"> (b)</w:t>
      </w:r>
      <w:r>
        <w:rPr>
          <w:rFonts w:hint="eastAsia" w:ascii="Times New Roman" w:hAnsi="Times New Roman" w:cs="Times New Roman"/>
          <w:b/>
          <w:i/>
          <w:sz w:val="24"/>
          <w:szCs w:val="24"/>
        </w:rPr>
        <w:t>N</w:t>
      </w:r>
      <w:r>
        <w:rPr>
          <w:rFonts w:hint="eastAsia" w:ascii="Times New Roman" w:hAnsi="Times New Roman" w:cs="Times New Roman"/>
          <w:b/>
          <w:sz w:val="24"/>
          <w:szCs w:val="24"/>
        </w:rPr>
        <w:t>=</w:t>
      </w:r>
      <w:r>
        <w:rPr>
          <w:rFonts w:ascii="Times New Roman" w:hAnsi="Times New Roman" w:cs="Times New Roman"/>
          <w:b/>
          <w:sz w:val="24"/>
          <w:szCs w:val="24"/>
        </w:rPr>
        <w:t>8</w:t>
      </w:r>
      <w:r>
        <w:rPr>
          <w:rFonts w:hint="eastAsia" w:ascii="Times New Roman" w:hAnsi="Times New Roman" w:cs="Times New Roman"/>
          <w:b/>
          <w:sz w:val="24"/>
          <w:szCs w:val="24"/>
        </w:rPr>
        <w:t xml:space="preserve">的频谱图 </w:t>
      </w:r>
      <w:r>
        <w:rPr>
          <w:rFonts w:ascii="Times New Roman" w:hAnsi="Times New Roman" w:cs="Times New Roman"/>
          <w:b/>
          <w:sz w:val="24"/>
          <w:szCs w:val="24"/>
        </w:rPr>
        <w:t>(c)</w:t>
      </w:r>
      <w:r>
        <w:rPr>
          <w:rFonts w:hint="eastAsia" w:ascii="Times New Roman" w:hAnsi="Times New Roman" w:cs="Times New Roman"/>
          <w:b/>
          <w:i/>
          <w:sz w:val="24"/>
          <w:szCs w:val="24"/>
        </w:rPr>
        <w:t>N</w:t>
      </w:r>
      <w:r>
        <w:rPr>
          <w:rFonts w:hint="eastAsia" w:ascii="Times New Roman" w:hAnsi="Times New Roman" w:cs="Times New Roman"/>
          <w:b/>
          <w:sz w:val="24"/>
          <w:szCs w:val="24"/>
        </w:rPr>
        <w:t xml:space="preserve">=2的包裹相位 </w:t>
      </w:r>
      <w:r>
        <w:rPr>
          <w:rFonts w:ascii="Times New Roman" w:hAnsi="Times New Roman" w:cs="Times New Roman"/>
          <w:b/>
          <w:sz w:val="24"/>
          <w:szCs w:val="24"/>
        </w:rPr>
        <w:t>(d)</w:t>
      </w:r>
      <w:r>
        <w:rPr>
          <w:rFonts w:hint="eastAsia" w:ascii="Times New Roman" w:hAnsi="Times New Roman" w:cs="Times New Roman"/>
          <w:b/>
          <w:i/>
          <w:sz w:val="24"/>
          <w:szCs w:val="24"/>
        </w:rPr>
        <w:t>N</w:t>
      </w:r>
      <w:r>
        <w:rPr>
          <w:rFonts w:hint="eastAsia" w:ascii="Times New Roman" w:hAnsi="Times New Roman" w:cs="Times New Roman"/>
          <w:b/>
          <w:sz w:val="24"/>
          <w:szCs w:val="24"/>
        </w:rPr>
        <w:t>=</w:t>
      </w:r>
      <w:r>
        <w:rPr>
          <w:rFonts w:ascii="Times New Roman" w:hAnsi="Times New Roman" w:cs="Times New Roman"/>
          <w:b/>
          <w:sz w:val="24"/>
          <w:szCs w:val="24"/>
        </w:rPr>
        <w:t>8</w:t>
      </w:r>
      <w:r>
        <w:rPr>
          <w:rFonts w:hint="eastAsia" w:ascii="Times New Roman" w:hAnsi="Times New Roman" w:cs="Times New Roman"/>
          <w:b/>
          <w:sz w:val="24"/>
          <w:szCs w:val="24"/>
        </w:rPr>
        <w:t xml:space="preserve">的包裹相位 </w:t>
      </w:r>
    </w:p>
    <w:p>
      <w:pPr>
        <w:jc w:val="center"/>
        <w:rPr>
          <w:rFonts w:ascii="Times New Roman" w:hAnsi="Times New Roman" w:cs="Times New Roman"/>
          <w:b/>
          <w:sz w:val="24"/>
          <w:szCs w:val="24"/>
        </w:rPr>
      </w:pPr>
      <w:r>
        <w:rPr>
          <w:rFonts w:ascii="Times New Roman" w:hAnsi="Times New Roman" w:cs="Times New Roman"/>
          <w:b/>
          <w:sz w:val="24"/>
          <w:szCs w:val="24"/>
        </w:rPr>
        <w:t>(</w:t>
      </w:r>
      <w:r>
        <w:rPr>
          <w:rFonts w:hint="eastAsia" w:ascii="Times New Roman" w:hAnsi="Times New Roman" w:cs="Times New Roman"/>
          <w:b/>
          <w:sz w:val="24"/>
          <w:szCs w:val="24"/>
        </w:rPr>
        <w:t>e</w:t>
      </w:r>
      <w:r>
        <w:rPr>
          <w:rFonts w:ascii="Times New Roman" w:hAnsi="Times New Roman" w:cs="Times New Roman"/>
          <w:b/>
          <w:sz w:val="24"/>
          <w:szCs w:val="24"/>
        </w:rPr>
        <w:t>)</w:t>
      </w:r>
      <w:r>
        <w:rPr>
          <w:rFonts w:hint="eastAsia" w:ascii="Times New Roman" w:hAnsi="Times New Roman" w:cs="Times New Roman"/>
          <w:b/>
          <w:i/>
          <w:sz w:val="24"/>
          <w:szCs w:val="24"/>
        </w:rPr>
        <w:t>N</w:t>
      </w:r>
      <w:r>
        <w:rPr>
          <w:rFonts w:hint="eastAsia" w:ascii="Times New Roman" w:hAnsi="Times New Roman" w:cs="Times New Roman"/>
          <w:b/>
          <w:sz w:val="24"/>
          <w:szCs w:val="24"/>
        </w:rPr>
        <w:t xml:space="preserve">=2的重构位移 </w:t>
      </w:r>
      <w:r>
        <w:rPr>
          <w:rFonts w:ascii="Times New Roman" w:hAnsi="Times New Roman" w:cs="Times New Roman"/>
          <w:b/>
          <w:sz w:val="24"/>
          <w:szCs w:val="24"/>
        </w:rPr>
        <w:t>(</w:t>
      </w:r>
      <w:r>
        <w:rPr>
          <w:rFonts w:hint="eastAsia" w:ascii="Times New Roman" w:hAnsi="Times New Roman" w:cs="Times New Roman"/>
          <w:b/>
          <w:sz w:val="24"/>
          <w:szCs w:val="24"/>
        </w:rPr>
        <w:t>f</w:t>
      </w:r>
      <w:r>
        <w:rPr>
          <w:rFonts w:ascii="Times New Roman" w:hAnsi="Times New Roman" w:cs="Times New Roman"/>
          <w:b/>
          <w:sz w:val="24"/>
          <w:szCs w:val="24"/>
        </w:rPr>
        <w:t>)</w:t>
      </w:r>
      <w:r>
        <w:rPr>
          <w:rFonts w:hint="eastAsia" w:ascii="Times New Roman" w:hAnsi="Times New Roman" w:cs="Times New Roman"/>
          <w:b/>
          <w:i/>
          <w:sz w:val="24"/>
          <w:szCs w:val="24"/>
        </w:rPr>
        <w:t>N</w:t>
      </w:r>
      <w:r>
        <w:rPr>
          <w:rFonts w:hint="eastAsia" w:ascii="Times New Roman" w:hAnsi="Times New Roman" w:cs="Times New Roman"/>
          <w:b/>
          <w:sz w:val="24"/>
          <w:szCs w:val="24"/>
        </w:rPr>
        <w:t>=</w:t>
      </w:r>
      <w:r>
        <w:rPr>
          <w:rFonts w:ascii="Times New Roman" w:hAnsi="Times New Roman" w:cs="Times New Roman"/>
          <w:b/>
          <w:sz w:val="24"/>
          <w:szCs w:val="24"/>
        </w:rPr>
        <w:t>8</w:t>
      </w:r>
      <w:r>
        <w:rPr>
          <w:rFonts w:hint="eastAsia" w:ascii="Times New Roman" w:hAnsi="Times New Roman" w:cs="Times New Roman"/>
          <w:b/>
          <w:sz w:val="24"/>
          <w:szCs w:val="24"/>
        </w:rPr>
        <w:t>的重构位移</w:t>
      </w:r>
      <w:r>
        <w:rPr>
          <w:rFonts w:ascii="Times New Roman" w:hAnsi="Times New Roman" w:cs="Times New Roman"/>
          <w:b/>
          <w:sz w:val="24"/>
          <w:szCs w:val="24"/>
        </w:rPr>
        <w:t>(</w:t>
      </w:r>
      <w:r>
        <w:rPr>
          <w:rFonts w:hint="eastAsia" w:ascii="Times New Roman" w:hAnsi="Times New Roman" w:cs="Times New Roman"/>
          <w:b/>
          <w:sz w:val="24"/>
          <w:szCs w:val="24"/>
        </w:rPr>
        <w:t>g</w:t>
      </w:r>
      <w:r>
        <w:rPr>
          <w:rFonts w:ascii="Times New Roman" w:hAnsi="Times New Roman" w:cs="Times New Roman"/>
          <w:b/>
          <w:sz w:val="24"/>
          <w:szCs w:val="24"/>
        </w:rPr>
        <w:t>)</w:t>
      </w:r>
      <w:r>
        <w:rPr>
          <w:rFonts w:hint="eastAsia" w:ascii="Times New Roman" w:hAnsi="Times New Roman" w:cs="Times New Roman"/>
          <w:b/>
          <w:sz w:val="24"/>
          <w:szCs w:val="24"/>
        </w:rPr>
        <w:t>重构误差对比</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highlight w:val="yellow"/>
        </w:rPr>
        <w:t>为了说明所提出的RPM方法的优越性，进行了极弱振动位移重构的模拟仿真，并与传统的EOM相位调制（EOM-PM）方法进行对比。</w:t>
      </w:r>
      <w:r>
        <w:rPr>
          <w:rFonts w:hint="eastAsia" w:ascii="Times New Roman" w:hAnsi="Times New Roman" w:cs="Times New Roman"/>
          <w:sz w:val="24"/>
          <w:szCs w:val="24"/>
        </w:rPr>
        <w:t>将外部目标物M</w:t>
      </w:r>
      <w:r>
        <w:rPr>
          <w:rFonts w:ascii="Times New Roman" w:hAnsi="Times New Roman" w:cs="Times New Roman"/>
          <w:sz w:val="24"/>
          <w:szCs w:val="24"/>
          <w:vertAlign w:val="subscript"/>
        </w:rPr>
        <w:t>1</w:t>
      </w:r>
      <w:r>
        <w:rPr>
          <w:rFonts w:hint="eastAsia" w:ascii="Times New Roman" w:hAnsi="Times New Roman" w:cs="Times New Roman"/>
          <w:sz w:val="24"/>
          <w:szCs w:val="24"/>
        </w:rPr>
        <w:t>的振幅</w:t>
      </w:r>
      <w:r>
        <w:rPr>
          <w:rFonts w:hint="eastAsia" w:ascii="Times New Roman" w:hAnsi="Times New Roman" w:cs="Times New Roman"/>
          <w:i/>
          <w:sz w:val="24"/>
          <w:szCs w:val="24"/>
        </w:rPr>
        <w:t>A</w:t>
      </w:r>
      <w:r>
        <w:rPr>
          <w:rFonts w:hint="eastAsia" w:ascii="Times New Roman" w:hAnsi="Times New Roman" w:cs="Times New Roman"/>
          <w:sz w:val="24"/>
          <w:szCs w:val="24"/>
        </w:rPr>
        <w:t>设置为</w:t>
      </w:r>
      <w:r>
        <w:rPr>
          <w:rFonts w:ascii="Times New Roman" w:hAnsi="Times New Roman" w:cs="Times New Roman"/>
          <w:position w:val="-6"/>
          <w:sz w:val="24"/>
          <w:szCs w:val="24"/>
        </w:rPr>
        <w:object>
          <v:shape id="_x0000_i1371"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71" DrawAspect="Content" ObjectID="_1468076071" r:id="rId608">
            <o:LockedField>false</o:LockedField>
          </o:OLEObject>
        </w:object>
      </w:r>
      <w:r>
        <w:rPr>
          <w:rFonts w:ascii="Times New Roman" w:hAnsi="Times New Roman" w:cs="Times New Roman"/>
          <w:sz w:val="24"/>
          <w:szCs w:val="24"/>
        </w:rPr>
        <w:t>/12</w:t>
      </w:r>
      <w:r>
        <w:rPr>
          <w:rFonts w:hint="eastAsia" w:ascii="Times New Roman" w:hAnsi="Times New Roman" w:cs="Times New Roman"/>
          <w:sz w:val="24"/>
          <w:szCs w:val="24"/>
        </w:rPr>
        <w:t>，外部反射镜M</w:t>
      </w:r>
      <w:r>
        <w:rPr>
          <w:rFonts w:ascii="Times New Roman" w:hAnsi="Times New Roman" w:cs="Times New Roman"/>
          <w:sz w:val="24"/>
          <w:szCs w:val="24"/>
          <w:vertAlign w:val="subscript"/>
        </w:rPr>
        <w:t>1</w:t>
      </w:r>
      <w:r>
        <w:rPr>
          <w:rFonts w:hint="eastAsia" w:ascii="Times New Roman" w:hAnsi="Times New Roman" w:cs="Times New Roman"/>
          <w:sz w:val="24"/>
          <w:szCs w:val="24"/>
        </w:rPr>
        <w:t>的振动频率设置为2</w:t>
      </w:r>
      <w:r>
        <w:rPr>
          <w:rFonts w:ascii="Times New Roman" w:hAnsi="Times New Roman" w:cs="Times New Roman"/>
          <w:sz w:val="24"/>
          <w:szCs w:val="24"/>
        </w:rPr>
        <w:t xml:space="preserve">000 </w:t>
      </w:r>
      <w:r>
        <w:rPr>
          <w:rFonts w:hint="eastAsia" w:ascii="Times New Roman" w:hAnsi="Times New Roman" w:cs="Times New Roman"/>
          <w:sz w:val="24"/>
          <w:szCs w:val="24"/>
        </w:rPr>
        <w:t>Hz，EOM的调制深度设置为1</w:t>
      </w:r>
      <w:r>
        <w:rPr>
          <w:rFonts w:ascii="Times New Roman" w:hAnsi="Times New Roman" w:cs="Times New Roman"/>
          <w:sz w:val="24"/>
          <w:szCs w:val="24"/>
        </w:rPr>
        <w:t>.2</w:t>
      </w:r>
      <w:r>
        <w:rPr>
          <w:rFonts w:hint="eastAsia" w:ascii="Times New Roman" w:hAnsi="Times New Roman" w:cs="Times New Roman"/>
          <w:sz w:val="24"/>
          <w:szCs w:val="24"/>
        </w:rPr>
        <w:t>，调制频率为2</w:t>
      </w:r>
      <w:r>
        <w:rPr>
          <w:rFonts w:ascii="Times New Roman" w:hAnsi="Times New Roman" w:cs="Times New Roman"/>
          <w:sz w:val="24"/>
          <w:szCs w:val="24"/>
        </w:rPr>
        <w:t xml:space="preserve">000 </w:t>
      </w:r>
      <w:r>
        <w:rPr>
          <w:rFonts w:hint="eastAsia" w:ascii="Times New Roman" w:hAnsi="Times New Roman" w:cs="Times New Roman"/>
          <w:sz w:val="24"/>
          <w:szCs w:val="24"/>
        </w:rPr>
        <w:t>Hz，其它参数与上述仿真图相同，此时反射次数N=</w:t>
      </w:r>
      <w:r>
        <w:rPr>
          <w:rFonts w:ascii="Times New Roman" w:hAnsi="Times New Roman" w:cs="Times New Roman"/>
          <w:sz w:val="24"/>
          <w:szCs w:val="24"/>
        </w:rPr>
        <w:t>4</w:t>
      </w:r>
      <w:r>
        <w:rPr>
          <w:rFonts w:hint="eastAsia" w:ascii="Times New Roman" w:hAnsi="Times New Roman" w:cs="Times New Roman"/>
          <w:sz w:val="24"/>
          <w:szCs w:val="24"/>
        </w:rPr>
        <w:t>下的RPM系统与传统的EOM相位调制系统位移重构的仿真对比结果如图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6</w:t>
      </w:r>
      <w:r>
        <w:rPr>
          <w:rFonts w:hint="eastAsia" w:ascii="Times New Roman" w:hAnsi="Times New Roman" w:cs="Times New Roman"/>
          <w:sz w:val="24"/>
          <w:szCs w:val="24"/>
        </w:rPr>
        <w:t>所示。图中的蓝色曲线和红色曲线分别用于表示为EOM-PM与RPM方法进行调制和相位解调的仿真结果。图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6</w:t>
      </w:r>
      <w:r>
        <w:rPr>
          <w:rFonts w:hint="eastAsia" w:ascii="Times New Roman" w:hAnsi="Times New Roman" w:cs="Times New Roman"/>
          <w:sz w:val="24"/>
          <w:szCs w:val="24"/>
        </w:rPr>
        <w:t>(</w:t>
      </w:r>
      <w:r>
        <w:rPr>
          <w:rFonts w:ascii="Times New Roman" w:hAnsi="Times New Roman" w:cs="Times New Roman"/>
          <w:sz w:val="24"/>
          <w:szCs w:val="24"/>
        </w:rPr>
        <w:t>a)</w:t>
      </w:r>
      <w:r>
        <w:rPr>
          <w:rFonts w:hint="eastAsia" w:ascii="Times New Roman" w:hAnsi="Times New Roman" w:cs="Times New Roman"/>
          <w:sz w:val="24"/>
          <w:szCs w:val="24"/>
        </w:rPr>
        <w:t>为EOM-PM的SMI信号频谱。可以清楚地看到，微弱的振动使得其谐波分量过窄。图4-</w:t>
      </w:r>
      <w:r>
        <w:rPr>
          <w:rFonts w:ascii="Times New Roman" w:hAnsi="Times New Roman" w:cs="Times New Roman"/>
          <w:sz w:val="24"/>
          <w:szCs w:val="24"/>
        </w:rPr>
        <w:t>6(c)</w:t>
      </w:r>
      <w:r>
        <w:rPr>
          <w:rFonts w:hint="eastAsia" w:ascii="Times New Roman" w:hAnsi="Times New Roman" w:cs="Times New Roman"/>
          <w:sz w:val="24"/>
          <w:szCs w:val="24"/>
        </w:rPr>
        <w:t>、</w:t>
      </w:r>
      <w:r>
        <w:rPr>
          <w:rFonts w:ascii="Times New Roman" w:hAnsi="Times New Roman" w:cs="Times New Roman"/>
          <w:sz w:val="24"/>
          <w:szCs w:val="24"/>
        </w:rPr>
        <w:t>(e)</w:t>
      </w:r>
      <w:r>
        <w:rPr>
          <w:rFonts w:hint="eastAsia" w:ascii="Times New Roman" w:hAnsi="Times New Roman" w:cs="Times New Roman"/>
          <w:sz w:val="24"/>
          <w:szCs w:val="24"/>
        </w:rPr>
        <w:t>分别为其对应的包裹相位和重构的位移。由图4-</w:t>
      </w:r>
      <w:r>
        <w:rPr>
          <w:rFonts w:ascii="Times New Roman" w:hAnsi="Times New Roman" w:cs="Times New Roman"/>
          <w:sz w:val="24"/>
          <w:szCs w:val="24"/>
        </w:rPr>
        <w:t>6</w:t>
      </w:r>
      <w:r>
        <w:rPr>
          <w:rFonts w:hint="eastAsia" w:ascii="Times New Roman" w:hAnsi="Times New Roman" w:cs="Times New Roman"/>
          <w:sz w:val="24"/>
          <w:szCs w:val="24"/>
        </w:rPr>
        <w:t>(</w:t>
      </w:r>
      <w:r>
        <w:rPr>
          <w:rFonts w:ascii="Times New Roman" w:hAnsi="Times New Roman" w:cs="Times New Roman"/>
          <w:sz w:val="24"/>
          <w:szCs w:val="24"/>
        </w:rPr>
        <w:t>e)</w:t>
      </w:r>
      <w:r>
        <w:rPr>
          <w:rFonts w:hint="eastAsia" w:ascii="Times New Roman" w:hAnsi="Times New Roman" w:cs="Times New Roman"/>
          <w:sz w:val="24"/>
          <w:szCs w:val="24"/>
        </w:rPr>
        <w:t>可看出，此时EOM-PM方法重构的位移与实际位移出现了较大的偏差，且由图4-</w:t>
      </w:r>
      <w:r>
        <w:rPr>
          <w:rFonts w:ascii="Times New Roman" w:hAnsi="Times New Roman" w:cs="Times New Roman"/>
          <w:sz w:val="24"/>
          <w:szCs w:val="24"/>
        </w:rPr>
        <w:t>6</w:t>
      </w:r>
      <w:r>
        <w:rPr>
          <w:rFonts w:hint="eastAsia" w:ascii="Times New Roman" w:hAnsi="Times New Roman" w:cs="Times New Roman"/>
          <w:sz w:val="24"/>
          <w:szCs w:val="24"/>
        </w:rPr>
        <w:t>(</w:t>
      </w:r>
      <w:r>
        <w:rPr>
          <w:rFonts w:ascii="Times New Roman" w:hAnsi="Times New Roman" w:cs="Times New Roman"/>
          <w:sz w:val="24"/>
          <w:szCs w:val="24"/>
        </w:rPr>
        <w:t>g)</w:t>
      </w:r>
      <w:r>
        <w:rPr>
          <w:rFonts w:hint="eastAsia" w:ascii="Times New Roman" w:hAnsi="Times New Roman" w:cs="Times New Roman"/>
          <w:sz w:val="24"/>
          <w:szCs w:val="24"/>
        </w:rPr>
        <w:t>可知其最大重构误差达到了6</w:t>
      </w:r>
      <w:r>
        <w:rPr>
          <w:rFonts w:ascii="Times New Roman" w:hAnsi="Times New Roman" w:cs="Times New Roman"/>
          <w:sz w:val="24"/>
          <w:szCs w:val="24"/>
        </w:rPr>
        <w:t xml:space="preserve">7.8 </w:t>
      </w:r>
      <w:r>
        <w:rPr>
          <w:rFonts w:hint="eastAsia" w:ascii="Times New Roman" w:hAnsi="Times New Roman" w:cs="Times New Roman"/>
          <w:sz w:val="24"/>
          <w:szCs w:val="24"/>
        </w:rPr>
        <w:t>nm，已超过了待测目标物的振幅，表明EOM-PM方法已完全失效。但是，通过使用本文提出的RPM方法后，谐波频谱出现了一定程度的展宽，且相位条纹数也有所增加，最后重构出的位移与实际位移较好地重合，最大重构误差仅为3</w:t>
      </w:r>
      <w:r>
        <w:rPr>
          <w:rFonts w:ascii="Times New Roman" w:hAnsi="Times New Roman" w:cs="Times New Roman"/>
          <w:sz w:val="24"/>
          <w:szCs w:val="24"/>
        </w:rPr>
        <w:t xml:space="preserve">.5 </w:t>
      </w:r>
      <w:r>
        <w:rPr>
          <w:rFonts w:hint="eastAsia" w:ascii="Times New Roman" w:hAnsi="Times New Roman" w:cs="Times New Roman"/>
          <w:sz w:val="24"/>
          <w:szCs w:val="24"/>
        </w:rPr>
        <w:t>nm。此仿真对比结果表明，RPM方法可用于重构振幅远小于半个波长的微弱振动，且具有较高的测量精度。</w:t>
      </w:r>
    </w:p>
    <w:p>
      <w:pPr>
        <w:keepNext/>
        <w:ind w:firstLine="198"/>
        <w:jc w:val="center"/>
        <w:rPr>
          <w:rFonts w:ascii="Times New Roman" w:hAnsi="Times New Roman" w:cs="Times New Roman"/>
        </w:rPr>
      </w:pPr>
      <w:r>
        <w:rPr>
          <w:rFonts w:hint="eastAsia" w:ascii="Times New Roman" w:hAnsi="Times New Roman" w:cs="Times New Roman"/>
        </w:rPr>
        <w:drawing>
          <wp:inline distT="0" distB="0" distL="0" distR="0">
            <wp:extent cx="5542280" cy="48177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09">
                      <a:extLst>
                        <a:ext uri="{28A0092B-C50C-407E-A947-70E740481C1C}">
                          <a14:useLocalDpi xmlns:a14="http://schemas.microsoft.com/office/drawing/2010/main" val="0"/>
                        </a:ext>
                      </a:extLst>
                    </a:blip>
                    <a:srcRect t="3749" b="1292"/>
                    <a:stretch>
                      <a:fillRect/>
                    </a:stretch>
                  </pic:blipFill>
                  <pic:spPr>
                    <a:xfrm>
                      <a:off x="0" y="0"/>
                      <a:ext cx="5543550" cy="4818850"/>
                    </a:xfrm>
                    <a:prstGeom prst="rect">
                      <a:avLst/>
                    </a:prstGeom>
                    <a:noFill/>
                    <a:ln>
                      <a:noFill/>
                    </a:ln>
                  </pic:spPr>
                </pic:pic>
              </a:graphicData>
            </a:graphic>
          </wp:inline>
        </w:drawing>
      </w:r>
    </w:p>
    <w:p>
      <w:pPr>
        <w:jc w:val="center"/>
        <w:rPr>
          <w:rFonts w:ascii="Times New Roman" w:hAnsi="Times New Roman" w:cs="Times New Roman"/>
          <w:b/>
          <w:sz w:val="24"/>
          <w:szCs w:val="24"/>
        </w:rPr>
      </w:pPr>
      <w:r>
        <w:rPr>
          <w:rFonts w:ascii="Times New Roman" w:hAnsi="Times New Roman" w:cs="Times New Roman"/>
          <w:b/>
          <w:sz w:val="24"/>
          <w:szCs w:val="24"/>
        </w:rPr>
        <w:t>图4 - 6</w:t>
      </w:r>
      <w:r>
        <w:rPr>
          <w:rFonts w:ascii="Times New Roman" w:hAnsi="Times New Roman" w:cs="Times New Roman"/>
        </w:rPr>
        <w:t xml:space="preserve"> </w:t>
      </w:r>
      <w:r>
        <w:rPr>
          <w:rFonts w:hint="eastAsia" w:ascii="Times New Roman" w:hAnsi="Times New Roman" w:cs="Times New Roman"/>
          <w:b/>
          <w:sz w:val="24"/>
          <w:szCs w:val="24"/>
        </w:rPr>
        <w:t xml:space="preserve">RPM与EOM-PM的仿真对比结果 </w:t>
      </w:r>
    </w:p>
    <w:p>
      <w:pPr>
        <w:jc w:val="center"/>
        <w:rPr>
          <w:rFonts w:ascii="Times New Roman" w:hAnsi="Times New Roman" w:cs="Times New Roman"/>
          <w:b/>
          <w:sz w:val="24"/>
          <w:szCs w:val="24"/>
        </w:rPr>
      </w:pPr>
      <w:r>
        <w:rPr>
          <w:rFonts w:ascii="Times New Roman" w:hAnsi="Times New Roman" w:cs="Times New Roman"/>
          <w:b/>
          <w:sz w:val="24"/>
          <w:szCs w:val="24"/>
        </w:rPr>
        <w:t>(a)</w:t>
      </w:r>
      <w:r>
        <w:rPr>
          <w:rFonts w:hint="eastAsia" w:ascii="Times New Roman" w:hAnsi="Times New Roman" w:cs="Times New Roman"/>
          <w:b/>
          <w:sz w:val="24"/>
          <w:szCs w:val="24"/>
        </w:rPr>
        <w:t>RPM的频谱图</w:t>
      </w:r>
      <w:r>
        <w:rPr>
          <w:rFonts w:ascii="Times New Roman" w:hAnsi="Times New Roman" w:cs="Times New Roman"/>
          <w:b/>
          <w:sz w:val="24"/>
          <w:szCs w:val="24"/>
        </w:rPr>
        <w:t xml:space="preserve"> (b)</w:t>
      </w:r>
      <w:r>
        <w:rPr>
          <w:rFonts w:hint="eastAsia" w:ascii="Times New Roman" w:hAnsi="Times New Roman" w:cs="Times New Roman"/>
          <w:b/>
          <w:sz w:val="24"/>
          <w:szCs w:val="24"/>
        </w:rPr>
        <w:t xml:space="preserve">EOM-PM的频谱图 </w:t>
      </w:r>
      <w:r>
        <w:rPr>
          <w:rFonts w:ascii="Times New Roman" w:hAnsi="Times New Roman" w:cs="Times New Roman"/>
          <w:b/>
          <w:sz w:val="24"/>
          <w:szCs w:val="24"/>
        </w:rPr>
        <w:t>(c)</w:t>
      </w:r>
      <w:r>
        <w:rPr>
          <w:rFonts w:hint="eastAsia" w:ascii="Times New Roman" w:hAnsi="Times New Roman" w:cs="Times New Roman"/>
          <w:b/>
          <w:sz w:val="24"/>
          <w:szCs w:val="24"/>
        </w:rPr>
        <w:t xml:space="preserve">RPM的包裹相位 </w:t>
      </w:r>
      <w:r>
        <w:rPr>
          <w:rFonts w:ascii="Times New Roman" w:hAnsi="Times New Roman" w:cs="Times New Roman"/>
          <w:b/>
          <w:sz w:val="24"/>
          <w:szCs w:val="24"/>
        </w:rPr>
        <w:t>(d)</w:t>
      </w:r>
      <w:r>
        <w:rPr>
          <w:rFonts w:hint="eastAsia" w:ascii="Times New Roman" w:hAnsi="Times New Roman" w:cs="Times New Roman"/>
          <w:b/>
          <w:sz w:val="24"/>
          <w:szCs w:val="24"/>
        </w:rPr>
        <w:t xml:space="preserve">EOM-PM的包裹相位 </w:t>
      </w:r>
      <w:r>
        <w:rPr>
          <w:rFonts w:ascii="Times New Roman" w:hAnsi="Times New Roman" w:cs="Times New Roman"/>
          <w:b/>
          <w:sz w:val="24"/>
          <w:szCs w:val="24"/>
        </w:rPr>
        <w:t>(</w:t>
      </w:r>
      <w:r>
        <w:rPr>
          <w:rFonts w:hint="eastAsia" w:ascii="Times New Roman" w:hAnsi="Times New Roman" w:cs="Times New Roman"/>
          <w:b/>
          <w:sz w:val="24"/>
          <w:szCs w:val="24"/>
        </w:rPr>
        <w:t>e</w:t>
      </w:r>
      <w:r>
        <w:rPr>
          <w:rFonts w:ascii="Times New Roman" w:hAnsi="Times New Roman" w:cs="Times New Roman"/>
          <w:b/>
          <w:sz w:val="24"/>
          <w:szCs w:val="24"/>
        </w:rPr>
        <w:t>)</w:t>
      </w:r>
      <w:r>
        <w:rPr>
          <w:rFonts w:hint="eastAsia" w:ascii="Times New Roman" w:hAnsi="Times New Roman" w:cs="Times New Roman"/>
          <w:b/>
          <w:sz w:val="24"/>
          <w:szCs w:val="24"/>
        </w:rPr>
        <w:t xml:space="preserve">RPM的重构位移 </w:t>
      </w:r>
      <w:r>
        <w:rPr>
          <w:rFonts w:ascii="Times New Roman" w:hAnsi="Times New Roman" w:cs="Times New Roman"/>
          <w:b/>
          <w:sz w:val="24"/>
          <w:szCs w:val="24"/>
        </w:rPr>
        <w:t>(</w:t>
      </w:r>
      <w:r>
        <w:rPr>
          <w:rFonts w:hint="eastAsia" w:ascii="Times New Roman" w:hAnsi="Times New Roman" w:cs="Times New Roman"/>
          <w:b/>
          <w:sz w:val="24"/>
          <w:szCs w:val="24"/>
        </w:rPr>
        <w:t>f</w:t>
      </w:r>
      <w:r>
        <w:rPr>
          <w:rFonts w:ascii="Times New Roman" w:hAnsi="Times New Roman" w:cs="Times New Roman"/>
          <w:b/>
          <w:sz w:val="24"/>
          <w:szCs w:val="24"/>
        </w:rPr>
        <w:t>)</w:t>
      </w:r>
      <w:r>
        <w:rPr>
          <w:rFonts w:hint="eastAsia" w:ascii="Times New Roman" w:hAnsi="Times New Roman" w:cs="Times New Roman"/>
          <w:b/>
          <w:sz w:val="24"/>
          <w:szCs w:val="24"/>
        </w:rPr>
        <w:t xml:space="preserve">EOM-PM的重构位移 </w:t>
      </w:r>
      <w:r>
        <w:rPr>
          <w:rFonts w:ascii="Times New Roman" w:hAnsi="Times New Roman" w:cs="Times New Roman"/>
          <w:b/>
          <w:sz w:val="24"/>
          <w:szCs w:val="24"/>
        </w:rPr>
        <w:t>(</w:t>
      </w:r>
      <w:r>
        <w:rPr>
          <w:rFonts w:hint="eastAsia" w:ascii="Times New Roman" w:hAnsi="Times New Roman" w:cs="Times New Roman"/>
          <w:b/>
          <w:sz w:val="24"/>
          <w:szCs w:val="24"/>
        </w:rPr>
        <w:t>g</w:t>
      </w:r>
      <w:r>
        <w:rPr>
          <w:rFonts w:ascii="Times New Roman" w:hAnsi="Times New Roman" w:cs="Times New Roman"/>
          <w:b/>
          <w:sz w:val="24"/>
          <w:szCs w:val="24"/>
        </w:rPr>
        <w:t>)</w:t>
      </w:r>
      <w:r>
        <w:rPr>
          <w:rFonts w:hint="eastAsia" w:ascii="Times New Roman" w:hAnsi="Times New Roman" w:cs="Times New Roman"/>
          <w:b/>
          <w:sz w:val="24"/>
          <w:szCs w:val="24"/>
        </w:rPr>
        <w:t>重构误差对比</w:t>
      </w:r>
    </w:p>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图4-</w:t>
      </w:r>
      <w:r>
        <w:rPr>
          <w:rFonts w:ascii="Times New Roman" w:hAnsi="Times New Roman" w:cs="Times New Roman"/>
          <w:sz w:val="24"/>
          <w:szCs w:val="24"/>
        </w:rPr>
        <w:t>7</w:t>
      </w:r>
      <w:r>
        <w:rPr>
          <w:rFonts w:hint="eastAsia" w:ascii="Times New Roman" w:hAnsi="Times New Roman" w:cs="Times New Roman"/>
          <w:sz w:val="24"/>
          <w:szCs w:val="24"/>
        </w:rPr>
        <w:t>为RPM不同反射次数及EOM-PM在不同振幅下的误差对比。外部目标物的振幅从</w:t>
      </w:r>
      <w:r>
        <w:rPr>
          <w:rFonts w:ascii="Times New Roman" w:hAnsi="Times New Roman" w:cs="Times New Roman"/>
          <w:position w:val="-6"/>
          <w:sz w:val="24"/>
          <w:szCs w:val="24"/>
        </w:rPr>
        <w:object>
          <v:shape id="_x0000_i1372"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72" DrawAspect="Content" ObjectID="_1468076072" r:id="rId610">
            <o:LockedField>false</o:LockedField>
          </o:OLEObject>
        </w:object>
      </w:r>
      <w:r>
        <w:rPr>
          <w:rFonts w:ascii="Times New Roman" w:hAnsi="Times New Roman" w:cs="Times New Roman"/>
          <w:sz w:val="24"/>
          <w:szCs w:val="24"/>
        </w:rPr>
        <w:t>/12</w:t>
      </w:r>
      <w:r>
        <w:rPr>
          <w:rFonts w:hint="eastAsia" w:ascii="Times New Roman" w:hAnsi="Times New Roman" w:cs="Times New Roman"/>
          <w:sz w:val="24"/>
          <w:szCs w:val="24"/>
        </w:rPr>
        <w:t>变化到</w:t>
      </w:r>
      <w:r>
        <w:rPr>
          <w:rFonts w:ascii="Times New Roman" w:hAnsi="Times New Roman" w:cs="Times New Roman"/>
          <w:position w:val="-6"/>
          <w:sz w:val="24"/>
          <w:szCs w:val="24"/>
        </w:rPr>
        <w:object>
          <v:shape id="_x0000_i1373"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73" DrawAspect="Content" ObjectID="_1468076073" r:id="rId611">
            <o:LockedField>false</o:LockedField>
          </o:OLEObject>
        </w:object>
      </w:r>
      <w:r>
        <w:rPr>
          <w:rFonts w:hint="eastAsia" w:ascii="Times New Roman" w:hAnsi="Times New Roman" w:cs="Times New Roman"/>
          <w:sz w:val="24"/>
          <w:szCs w:val="24"/>
        </w:rPr>
        <w:t>，其它参数与上面实验相同。由图可看出，对于RPM系统，反射次数</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8</w:t>
      </w:r>
      <w:r>
        <w:rPr>
          <w:rFonts w:hint="eastAsia" w:ascii="Times New Roman" w:hAnsi="Times New Roman" w:cs="Times New Roman"/>
          <w:sz w:val="24"/>
          <w:szCs w:val="24"/>
        </w:rPr>
        <w:t>的位移重构误差在0</w:t>
      </w:r>
      <w:r>
        <w:rPr>
          <w:rFonts w:ascii="Times New Roman" w:hAnsi="Times New Roman" w:cs="Times New Roman"/>
          <w:sz w:val="24"/>
          <w:szCs w:val="24"/>
        </w:rPr>
        <w:t xml:space="preserve"> </w:t>
      </w:r>
      <w:r>
        <w:rPr>
          <w:rFonts w:hint="eastAsia" w:ascii="Times New Roman" w:hAnsi="Times New Roman" w:cs="Times New Roman"/>
          <w:sz w:val="24"/>
          <w:szCs w:val="24"/>
        </w:rPr>
        <w:t>~</w:t>
      </w:r>
      <w:r>
        <w:rPr>
          <w:rFonts w:ascii="Times New Roman" w:hAnsi="Times New Roman" w:cs="Times New Roman"/>
          <w:sz w:val="24"/>
          <w:szCs w:val="24"/>
        </w:rPr>
        <w:t xml:space="preserve"> 2 </w:t>
      </w:r>
      <w:r>
        <w:rPr>
          <w:rFonts w:hint="eastAsia" w:ascii="Times New Roman" w:hAnsi="Times New Roman" w:cs="Times New Roman"/>
          <w:sz w:val="24"/>
          <w:szCs w:val="24"/>
        </w:rPr>
        <w:t>nm范围内，</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4</w:t>
      </w:r>
      <w:r>
        <w:rPr>
          <w:rFonts w:hint="eastAsia" w:ascii="Times New Roman" w:hAnsi="Times New Roman" w:cs="Times New Roman"/>
          <w:sz w:val="24"/>
          <w:szCs w:val="24"/>
        </w:rPr>
        <w:t>的位移重构误差在2</w:t>
      </w:r>
      <w:r>
        <w:rPr>
          <w:rFonts w:ascii="Times New Roman" w:hAnsi="Times New Roman" w:cs="Times New Roman"/>
          <w:sz w:val="24"/>
          <w:szCs w:val="24"/>
        </w:rPr>
        <w:t xml:space="preserve"> </w:t>
      </w:r>
      <w:r>
        <w:rPr>
          <w:rFonts w:hint="eastAsia" w:ascii="Times New Roman" w:hAnsi="Times New Roman" w:cs="Times New Roman"/>
          <w:sz w:val="24"/>
          <w:szCs w:val="24"/>
        </w:rPr>
        <w:t>~</w:t>
      </w:r>
      <w:r>
        <w:rPr>
          <w:rFonts w:ascii="Times New Roman" w:hAnsi="Times New Roman" w:cs="Times New Roman"/>
          <w:sz w:val="24"/>
          <w:szCs w:val="24"/>
        </w:rPr>
        <w:t xml:space="preserve"> 4 </w:t>
      </w:r>
      <w:r>
        <w:rPr>
          <w:rFonts w:hint="eastAsia" w:ascii="Times New Roman" w:hAnsi="Times New Roman" w:cs="Times New Roman"/>
          <w:sz w:val="24"/>
          <w:szCs w:val="24"/>
        </w:rPr>
        <w:t>nm范围内，而</w:t>
      </w:r>
      <w:r>
        <w:rPr>
          <w:rFonts w:hint="eastAsia" w:ascii="Times New Roman" w:hAnsi="Times New Roman" w:cs="Times New Roman"/>
          <w:i/>
          <w:sz w:val="24"/>
          <w:szCs w:val="24"/>
        </w:rPr>
        <w:t>N</w:t>
      </w:r>
      <w:r>
        <w:rPr>
          <w:rFonts w:hint="eastAsia" w:ascii="Times New Roman" w:hAnsi="Times New Roman" w:cs="Times New Roman"/>
          <w:sz w:val="24"/>
          <w:szCs w:val="24"/>
        </w:rPr>
        <w:t>=</w:t>
      </w:r>
      <w:r>
        <w:rPr>
          <w:rFonts w:ascii="Times New Roman" w:hAnsi="Times New Roman" w:cs="Times New Roman"/>
          <w:sz w:val="24"/>
          <w:szCs w:val="24"/>
        </w:rPr>
        <w:t>2</w:t>
      </w:r>
      <w:r>
        <w:rPr>
          <w:rFonts w:hint="eastAsia" w:ascii="Times New Roman" w:hAnsi="Times New Roman" w:cs="Times New Roman"/>
          <w:sz w:val="24"/>
          <w:szCs w:val="24"/>
        </w:rPr>
        <w:t>，在振幅为</w:t>
      </w:r>
      <w:r>
        <w:rPr>
          <w:rFonts w:ascii="Times New Roman" w:hAnsi="Times New Roman" w:cs="Times New Roman"/>
          <w:position w:val="-6"/>
          <w:sz w:val="24"/>
          <w:szCs w:val="24"/>
        </w:rPr>
        <w:object>
          <v:shape id="_x0000_i1374"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74" DrawAspect="Content" ObjectID="_1468076074" r:id="rId612">
            <o:LockedField>false</o:LockedField>
          </o:OLEObject>
        </w:objec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position w:val="-6"/>
          <w:sz w:val="24"/>
          <w:szCs w:val="24"/>
        </w:rPr>
        <w:object>
          <v:shape id="_x0000_i1375"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75" DrawAspect="Content" ObjectID="_1468076075" r:id="rId613">
            <o:LockedField>false</o:LockedField>
          </o:OLEObject>
        </w:object>
      </w:r>
      <w:r>
        <w:rPr>
          <w:rFonts w:hint="eastAsia" w:ascii="Times New Roman" w:hAnsi="Times New Roman" w:cs="Times New Roman"/>
          <w:sz w:val="24"/>
          <w:szCs w:val="24"/>
        </w:rPr>
        <w:t>内的位移重构误差在4</w:t>
      </w:r>
      <w:r>
        <w:rPr>
          <w:rFonts w:ascii="Times New Roman" w:hAnsi="Times New Roman" w:cs="Times New Roman"/>
          <w:sz w:val="24"/>
          <w:szCs w:val="24"/>
        </w:rPr>
        <w:t xml:space="preserve"> </w:t>
      </w:r>
      <w:r>
        <w:rPr>
          <w:rFonts w:hint="eastAsia" w:ascii="Times New Roman" w:hAnsi="Times New Roman" w:cs="Times New Roman"/>
          <w:sz w:val="24"/>
          <w:szCs w:val="24"/>
        </w:rPr>
        <w:t>~</w:t>
      </w:r>
      <w:r>
        <w:rPr>
          <w:rFonts w:ascii="Times New Roman" w:hAnsi="Times New Roman" w:cs="Times New Roman"/>
          <w:sz w:val="24"/>
          <w:szCs w:val="24"/>
        </w:rPr>
        <w:t xml:space="preserve">6 </w:t>
      </w:r>
      <w:r>
        <w:rPr>
          <w:rFonts w:hint="eastAsia" w:ascii="Times New Roman" w:hAnsi="Times New Roman" w:cs="Times New Roman"/>
          <w:sz w:val="24"/>
          <w:szCs w:val="24"/>
        </w:rPr>
        <w:t>nm之间，在振幅为</w:t>
      </w:r>
      <w:r>
        <w:rPr>
          <w:rFonts w:ascii="Times New Roman" w:hAnsi="Times New Roman" w:cs="Times New Roman"/>
          <w:position w:val="-6"/>
          <w:sz w:val="24"/>
          <w:szCs w:val="24"/>
        </w:rPr>
        <w:object>
          <v:shape id="_x0000_i1376"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76" DrawAspect="Content" ObjectID="_1468076076" r:id="rId614">
            <o:LockedField>false</o:LockedField>
          </o:OLEObject>
        </w:object>
      </w:r>
      <w:r>
        <w:rPr>
          <w:rFonts w:ascii="Times New Roman" w:hAnsi="Times New Roman" w:cs="Times New Roman"/>
          <w:sz w:val="24"/>
          <w:szCs w:val="24"/>
        </w:rPr>
        <w:t>/12</w:t>
      </w:r>
      <w:r>
        <w:rPr>
          <w:rFonts w:hint="eastAsia" w:ascii="Times New Roman" w:hAnsi="Times New Roman" w:cs="Times New Roman"/>
          <w:sz w:val="24"/>
          <w:szCs w:val="24"/>
        </w:rPr>
        <w:t>~</w:t>
      </w:r>
      <w:r>
        <w:rPr>
          <w:rFonts w:ascii="Times New Roman" w:hAnsi="Times New Roman" w:cs="Times New Roman"/>
          <w:position w:val="-6"/>
          <w:sz w:val="24"/>
          <w:szCs w:val="24"/>
        </w:rPr>
        <w:object>
          <v:shape id="_x0000_i1377"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77" DrawAspect="Content" ObjectID="_1468076077" r:id="rId615">
            <o:LockedField>false</o:LockedField>
          </o:OLEObject>
        </w:object>
      </w:r>
      <w:r>
        <w:rPr>
          <w:rFonts w:hint="eastAsia" w:ascii="Times New Roman" w:hAnsi="Times New Roman" w:cs="Times New Roman"/>
          <w:sz w:val="24"/>
          <w:szCs w:val="24"/>
        </w:rPr>
        <w:t>/</w:t>
      </w:r>
      <w:r>
        <w:rPr>
          <w:rFonts w:ascii="Times New Roman" w:hAnsi="Times New Roman" w:cs="Times New Roman"/>
          <w:sz w:val="24"/>
          <w:szCs w:val="24"/>
        </w:rPr>
        <w:t>8</w:t>
      </w:r>
      <w:r>
        <w:rPr>
          <w:rFonts w:hint="eastAsia" w:ascii="Times New Roman" w:hAnsi="Times New Roman" w:cs="Times New Roman"/>
          <w:sz w:val="24"/>
          <w:szCs w:val="24"/>
        </w:rPr>
        <w:t>内的位移重构误差有所增大，误差值在7</w:t>
      </w:r>
      <w:r>
        <w:rPr>
          <w:rFonts w:ascii="Times New Roman" w:hAnsi="Times New Roman" w:cs="Times New Roman"/>
          <w:sz w:val="24"/>
          <w:szCs w:val="24"/>
        </w:rPr>
        <w:t xml:space="preserve"> </w:t>
      </w:r>
      <w:r>
        <w:rPr>
          <w:rFonts w:hint="eastAsia" w:ascii="Times New Roman" w:hAnsi="Times New Roman" w:cs="Times New Roman"/>
          <w:sz w:val="24"/>
          <w:szCs w:val="24"/>
        </w:rPr>
        <w:t>~</w:t>
      </w:r>
      <w:r>
        <w:rPr>
          <w:rFonts w:ascii="Times New Roman" w:hAnsi="Times New Roman" w:cs="Times New Roman"/>
          <w:sz w:val="24"/>
          <w:szCs w:val="24"/>
        </w:rPr>
        <w:t xml:space="preserve">10 </w:t>
      </w:r>
      <w:r>
        <w:rPr>
          <w:rFonts w:hint="eastAsia" w:ascii="Times New Roman" w:hAnsi="Times New Roman" w:cs="Times New Roman"/>
          <w:sz w:val="24"/>
          <w:szCs w:val="24"/>
        </w:rPr>
        <w:t>nm之间。由此可知，反射次数</w:t>
      </w:r>
      <w:r>
        <w:rPr>
          <w:rFonts w:hint="eastAsia" w:ascii="Times New Roman" w:hAnsi="Times New Roman" w:cs="Times New Roman"/>
          <w:i/>
          <w:sz w:val="24"/>
          <w:szCs w:val="24"/>
        </w:rPr>
        <w:t>N</w:t>
      </w:r>
      <w:r>
        <w:rPr>
          <w:rFonts w:hint="eastAsia" w:ascii="Times New Roman" w:hAnsi="Times New Roman" w:cs="Times New Roman"/>
          <w:sz w:val="24"/>
          <w:szCs w:val="24"/>
        </w:rPr>
        <w:t>越大，RPM系统的重构误差越小。图中红色方块表示EOM-PM的位移重构误差，在振幅为</w:t>
      </w:r>
      <w:r>
        <w:rPr>
          <w:rFonts w:ascii="Times New Roman" w:hAnsi="Times New Roman" w:cs="Times New Roman"/>
          <w:position w:val="-6"/>
          <w:sz w:val="24"/>
          <w:szCs w:val="24"/>
        </w:rPr>
        <w:object>
          <v:shape id="_x0000_i1378"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78" DrawAspect="Content" ObjectID="_1468076078" r:id="rId616">
            <o:LockedField>false</o:LockedField>
          </o:OLEObject>
        </w:object>
      </w:r>
      <w:r>
        <w:rPr>
          <w:rFonts w:ascii="Times New Roman" w:hAnsi="Times New Roman" w:cs="Times New Roman"/>
          <w:sz w:val="24"/>
          <w:szCs w:val="24"/>
        </w:rPr>
        <w:t xml:space="preserve">/4 </w:t>
      </w:r>
      <w:r>
        <w:rPr>
          <w:rFonts w:hint="eastAsia" w:ascii="Times New Roman" w:hAnsi="Times New Roman" w:cs="Times New Roman"/>
          <w:sz w:val="24"/>
          <w:szCs w:val="24"/>
        </w:rPr>
        <w:t>~</w:t>
      </w:r>
      <w:r>
        <w:rPr>
          <w:rFonts w:ascii="Times New Roman" w:hAnsi="Times New Roman" w:cs="Times New Roman"/>
          <w:position w:val="-6"/>
          <w:sz w:val="24"/>
          <w:szCs w:val="24"/>
        </w:rPr>
        <w:object>
          <v:shape id="_x0000_i1379"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79" DrawAspect="Content" ObjectID="_1468076079" r:id="rId617">
            <o:LockedField>false</o:LockedField>
          </o:OLEObject>
        </w:object>
      </w:r>
      <w:r>
        <w:rPr>
          <w:rFonts w:hint="eastAsia" w:ascii="Times New Roman" w:hAnsi="Times New Roman" w:cs="Times New Roman"/>
          <w:sz w:val="24"/>
          <w:szCs w:val="24"/>
        </w:rPr>
        <w:t>内，其重构误差稳定在8</w:t>
      </w:r>
      <w:r>
        <w:rPr>
          <w:rFonts w:ascii="Times New Roman" w:hAnsi="Times New Roman" w:cs="Times New Roman"/>
          <w:sz w:val="24"/>
          <w:szCs w:val="24"/>
        </w:rPr>
        <w:t xml:space="preserve"> </w:t>
      </w:r>
      <w:r>
        <w:rPr>
          <w:rFonts w:hint="eastAsia" w:ascii="Times New Roman" w:hAnsi="Times New Roman" w:cs="Times New Roman"/>
          <w:sz w:val="24"/>
          <w:szCs w:val="24"/>
        </w:rPr>
        <w:t>~</w:t>
      </w:r>
      <w:r>
        <w:rPr>
          <w:rFonts w:ascii="Times New Roman" w:hAnsi="Times New Roman" w:cs="Times New Roman"/>
          <w:sz w:val="24"/>
          <w:szCs w:val="24"/>
        </w:rPr>
        <w:t xml:space="preserve"> 12 </w:t>
      </w:r>
      <w:r>
        <w:rPr>
          <w:rFonts w:hint="eastAsia" w:ascii="Times New Roman" w:hAnsi="Times New Roman" w:cs="Times New Roman"/>
          <w:sz w:val="24"/>
          <w:szCs w:val="24"/>
        </w:rPr>
        <w:t>nm之间，当振幅低于</w:t>
      </w:r>
      <w:r>
        <w:rPr>
          <w:rFonts w:ascii="Times New Roman" w:hAnsi="Times New Roman" w:cs="Times New Roman"/>
          <w:position w:val="-6"/>
          <w:sz w:val="24"/>
          <w:szCs w:val="24"/>
        </w:rPr>
        <w:object>
          <v:shape id="_x0000_i1380"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80" DrawAspect="Content" ObjectID="_1468076080" r:id="rId618">
            <o:LockedField>false</o:LockedField>
          </o:OLEObject>
        </w:object>
      </w:r>
      <w:r>
        <w:rPr>
          <w:rFonts w:ascii="Times New Roman" w:hAnsi="Times New Roman" w:cs="Times New Roman"/>
          <w:sz w:val="24"/>
          <w:szCs w:val="24"/>
        </w:rPr>
        <w:t>/4</w:t>
      </w:r>
      <w:r>
        <w:rPr>
          <w:rFonts w:hint="eastAsia" w:ascii="Times New Roman" w:hAnsi="Times New Roman" w:cs="Times New Roman"/>
          <w:sz w:val="24"/>
          <w:szCs w:val="24"/>
        </w:rPr>
        <w:t>时，其重构误差开始增大，误差甚至超过所测振幅，此时EOM-PM方法不再适用。由图可看出，RPM的重构误差曲线始终位于EOM-PM的重构误差曲线下方，即在相同的振动条件下，前者的重构误差优于后者。此仿真误差对比，进一步证实了RPM系统具有测量精度高、测量范围宽、性能稳定等优点。</w:t>
      </w:r>
    </w:p>
    <w:p>
      <w:pPr>
        <w:keepNext/>
        <w:ind w:firstLine="198"/>
        <w:jc w:val="center"/>
      </w:pPr>
      <w:r>
        <w:object>
          <v:shape id="_x0000_i1381" o:spt="75" type="#_x0000_t75" style="height:233.25pt;width:327.75pt;" o:ole="t" filled="f" o:preferrelative="t" stroked="f" coordsize="21600,21600">
            <v:path/>
            <v:fill on="f" focussize="0,0"/>
            <v:stroke on="f" joinstyle="miter"/>
            <v:imagedata r:id="rId620" cropleft="4636f" croptop="4407f" cropright="5479f" cropbottom="2442f" o:title=""/>
            <o:lock v:ext="edit" aspectratio="t"/>
            <w10:wrap type="none"/>
            <w10:anchorlock/>
          </v:shape>
          <o:OLEObject Type="Embed" ProgID="Origin50.Graph" ShapeID="_x0000_i1381" DrawAspect="Content" ObjectID="_1468076081" r:id="rId619">
            <o:LockedField>false</o:LockedField>
          </o:OLEObject>
        </w:object>
      </w:r>
    </w:p>
    <w:p>
      <w:pPr>
        <w:spacing w:after="156" w:afterLines="50"/>
        <w:jc w:val="center"/>
        <w:rPr>
          <w:rFonts w:ascii="Times New Roman" w:hAnsi="Times New Roman" w:cs="Times New Roman"/>
          <w:b/>
          <w:sz w:val="24"/>
          <w:szCs w:val="24"/>
        </w:rPr>
      </w:pPr>
      <w:r>
        <w:rPr>
          <w:rFonts w:ascii="Times New Roman" w:hAnsi="Times New Roman" w:cs="Times New Roman"/>
          <w:b/>
          <w:sz w:val="24"/>
          <w:szCs w:val="24"/>
        </w:rPr>
        <w:t>图4 - 7</w:t>
      </w:r>
      <w:r>
        <w:rPr>
          <w:rFonts w:ascii="Times New Roman" w:hAnsi="Times New Roman" w:cs="Times New Roman"/>
        </w:rPr>
        <w:t xml:space="preserve"> </w:t>
      </w:r>
      <w:r>
        <w:rPr>
          <w:rFonts w:hint="eastAsia" w:ascii="Times New Roman" w:hAnsi="Times New Roman" w:cs="Times New Roman"/>
          <w:b/>
          <w:sz w:val="24"/>
          <w:szCs w:val="24"/>
        </w:rPr>
        <w:t>不同振幅下的仿真误差对比图</w:t>
      </w:r>
    </w:p>
    <w:p>
      <w:pPr>
        <w:spacing w:after="156" w:afterLines="50" w:line="360" w:lineRule="auto"/>
        <w:ind w:right="105" w:rightChars="50" w:firstLine="480" w:firstLineChars="200"/>
        <w:rPr>
          <w:rFonts w:ascii="Times New Roman" w:hAnsi="Times New Roman" w:cs="Times New Roman"/>
          <w:sz w:val="24"/>
          <w:szCs w:val="24"/>
        </w:rPr>
      </w:pPr>
      <w:r>
        <w:rPr>
          <w:rFonts w:hint="eastAsia" w:ascii="Times New Roman" w:hAnsi="Times New Roman" w:cs="Times New Roman"/>
          <w:sz w:val="24"/>
          <w:szCs w:val="24"/>
        </w:rPr>
        <w:t>此外，为了验证本章提出方法的普适性，进行了不同频率及随机波形的位移重构仿真。图4-</w:t>
      </w:r>
      <w:r>
        <w:rPr>
          <w:rFonts w:ascii="Times New Roman" w:hAnsi="Times New Roman" w:cs="Times New Roman"/>
          <w:sz w:val="24"/>
          <w:szCs w:val="24"/>
        </w:rPr>
        <w:t>8</w:t>
      </w:r>
      <w:r>
        <w:rPr>
          <w:rFonts w:hint="eastAsia" w:ascii="Times New Roman" w:hAnsi="Times New Roman" w:cs="Times New Roman"/>
          <w:sz w:val="24"/>
          <w:szCs w:val="24"/>
        </w:rPr>
        <w:t>则为不同频率下的位移重构仿真结果。仿真中，目标物M</w:t>
      </w:r>
      <w:r>
        <w:rPr>
          <w:rFonts w:ascii="Times New Roman" w:hAnsi="Times New Roman" w:cs="Times New Roman"/>
          <w:sz w:val="24"/>
          <w:szCs w:val="24"/>
          <w:vertAlign w:val="subscript"/>
        </w:rPr>
        <w:t>1</w:t>
      </w:r>
      <w:r>
        <w:rPr>
          <w:rFonts w:hint="eastAsia" w:ascii="Times New Roman" w:hAnsi="Times New Roman" w:cs="Times New Roman"/>
          <w:sz w:val="24"/>
          <w:szCs w:val="24"/>
        </w:rPr>
        <w:t>振幅</w:t>
      </w:r>
      <w:r>
        <w:rPr>
          <w:rFonts w:hint="eastAsia" w:ascii="Times New Roman" w:hAnsi="Times New Roman" w:cs="Times New Roman"/>
          <w:i/>
          <w:sz w:val="24"/>
          <w:szCs w:val="24"/>
        </w:rPr>
        <w:t>A</w:t>
      </w:r>
      <w:r>
        <w:rPr>
          <w:rFonts w:hint="eastAsia" w:ascii="Times New Roman" w:hAnsi="Times New Roman" w:cs="Times New Roman"/>
          <w:sz w:val="24"/>
          <w:szCs w:val="24"/>
        </w:rPr>
        <w:t>设为</w:t>
      </w:r>
      <w:r>
        <w:rPr>
          <w:rFonts w:ascii="Times New Roman" w:hAnsi="Times New Roman" w:cs="Times New Roman"/>
          <w:position w:val="-6"/>
          <w:sz w:val="24"/>
          <w:szCs w:val="24"/>
        </w:rPr>
        <w:object>
          <v:shape id="_x0000_i1382"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382" DrawAspect="Content" ObjectID="_1468076082" r:id="rId621">
            <o:LockedField>false</o:LockedField>
          </o:OLEObject>
        </w:object>
      </w:r>
      <w:r>
        <w:rPr>
          <w:rFonts w:ascii="Times New Roman" w:hAnsi="Times New Roman" w:cs="Times New Roman"/>
          <w:sz w:val="24"/>
          <w:szCs w:val="24"/>
        </w:rPr>
        <w:t>/4</w:t>
      </w:r>
      <w:r>
        <w:rPr>
          <w:rFonts w:hint="eastAsia" w:ascii="Times New Roman" w:hAnsi="Times New Roman" w:cs="Times New Roman"/>
          <w:sz w:val="24"/>
          <w:szCs w:val="24"/>
        </w:rPr>
        <w:t>，M</w:t>
      </w:r>
      <w:r>
        <w:rPr>
          <w:rFonts w:ascii="Times New Roman" w:hAnsi="Times New Roman" w:cs="Times New Roman"/>
          <w:sz w:val="24"/>
          <w:szCs w:val="24"/>
          <w:vertAlign w:val="subscript"/>
        </w:rPr>
        <w:t>1</w:t>
      </w:r>
      <w:r>
        <w:rPr>
          <w:rFonts w:hint="eastAsia" w:ascii="Times New Roman" w:hAnsi="Times New Roman" w:cs="Times New Roman"/>
          <w:sz w:val="24"/>
          <w:szCs w:val="24"/>
        </w:rPr>
        <w:t>的频率</w:t>
      </w:r>
      <w:r>
        <w:rPr>
          <w:rFonts w:ascii="Times New Roman" w:hAnsi="Times New Roman" w:cs="Times New Roman"/>
          <w:position w:val="-10"/>
          <w:sz w:val="24"/>
          <w:szCs w:val="24"/>
        </w:rPr>
        <w:object>
          <v:shape id="_x0000_i1383" o:spt="75" type="#_x0000_t75" style="height:17.25pt;width:13.5pt;" o:ole="t" filled="f" o:preferrelative="t" stroked="f" coordsize="21600,21600">
            <v:path/>
            <v:fill on="f" focussize="0,0"/>
            <v:stroke on="f" joinstyle="miter"/>
            <v:imagedata r:id="rId623" o:title=""/>
            <o:lock v:ext="edit" aspectratio="t"/>
            <w10:wrap type="none"/>
            <w10:anchorlock/>
          </v:shape>
          <o:OLEObject Type="Embed" ProgID="Equation.DSMT4" ShapeID="_x0000_i1383" DrawAspect="Content" ObjectID="_1468076083" r:id="rId622">
            <o:LockedField>false</o:LockedField>
          </o:OLEObject>
        </w:object>
      </w:r>
      <w:r>
        <w:rPr>
          <w:rFonts w:hint="eastAsia" w:ascii="Times New Roman" w:hAnsi="Times New Roman" w:cs="Times New Roman"/>
          <w:sz w:val="24"/>
          <w:szCs w:val="24"/>
        </w:rPr>
        <w:t>分别设为1</w:t>
      </w:r>
      <w:r>
        <w:rPr>
          <w:rFonts w:ascii="Times New Roman" w:hAnsi="Times New Roman" w:cs="Times New Roman"/>
          <w:sz w:val="24"/>
          <w:szCs w:val="24"/>
        </w:rPr>
        <w:t xml:space="preserve">0 </w:t>
      </w:r>
      <w:r>
        <w:rPr>
          <w:rFonts w:hint="eastAsia" w:ascii="Times New Roman" w:hAnsi="Times New Roman" w:cs="Times New Roman"/>
          <w:sz w:val="24"/>
          <w:szCs w:val="24"/>
        </w:rPr>
        <w:t>Hz，2</w:t>
      </w:r>
      <w:r>
        <w:rPr>
          <w:rFonts w:ascii="Times New Roman" w:hAnsi="Times New Roman" w:cs="Times New Roman"/>
          <w:sz w:val="24"/>
          <w:szCs w:val="24"/>
        </w:rPr>
        <w:t xml:space="preserve">0 </w:t>
      </w:r>
      <w:r>
        <w:rPr>
          <w:rFonts w:hint="eastAsia" w:ascii="Times New Roman" w:hAnsi="Times New Roman" w:cs="Times New Roman"/>
          <w:sz w:val="24"/>
          <w:szCs w:val="24"/>
        </w:rPr>
        <w:t>Hz，M</w:t>
      </w:r>
      <w:r>
        <w:rPr>
          <w:rFonts w:ascii="Times New Roman" w:hAnsi="Times New Roman" w:cs="Times New Roman"/>
          <w:sz w:val="24"/>
          <w:szCs w:val="24"/>
          <w:vertAlign w:val="subscript"/>
        </w:rPr>
        <w:t>2</w:t>
      </w:r>
      <w:r>
        <w:rPr>
          <w:rFonts w:hint="eastAsia" w:ascii="Times New Roman" w:hAnsi="Times New Roman" w:cs="Times New Roman"/>
          <w:sz w:val="24"/>
          <w:szCs w:val="24"/>
        </w:rPr>
        <w:t>的频率</w:t>
      </w:r>
      <w:r>
        <w:rPr>
          <w:rFonts w:ascii="Times New Roman" w:hAnsi="Times New Roman" w:cs="Times New Roman"/>
          <w:position w:val="-12"/>
          <w:sz w:val="24"/>
          <w:szCs w:val="24"/>
        </w:rPr>
        <w:object>
          <v:shape id="_x0000_i1384" o:spt="75" type="#_x0000_t75" style="height:17.25pt;width:15.75pt;" o:ole="t" filled="f" o:preferrelative="t" stroked="f" coordsize="21600,21600">
            <v:path/>
            <v:fill on="f" focussize="0,0"/>
            <v:stroke on="f" joinstyle="miter"/>
            <v:imagedata r:id="rId589" o:title=""/>
            <o:lock v:ext="edit" aspectratio="t"/>
            <w10:wrap type="none"/>
            <w10:anchorlock/>
          </v:shape>
          <o:OLEObject Type="Embed" ProgID="Equation.DSMT4" ShapeID="_x0000_i1384" DrawAspect="Content" ObjectID="_1468076084" r:id="rId624">
            <o:LockedField>false</o:LockedField>
          </o:OLEObject>
        </w:object>
      </w:r>
      <w:r>
        <w:rPr>
          <w:rFonts w:hint="eastAsia" w:ascii="Times New Roman" w:hAnsi="Times New Roman" w:cs="Times New Roman"/>
          <w:sz w:val="24"/>
          <w:szCs w:val="24"/>
        </w:rPr>
        <w:t>为</w:t>
      </w:r>
      <w:r>
        <w:rPr>
          <w:rFonts w:ascii="Times New Roman" w:hAnsi="Times New Roman" w:cs="Times New Roman"/>
          <w:sz w:val="24"/>
          <w:szCs w:val="24"/>
        </w:rPr>
        <w:t xml:space="preserve">1000 </w:t>
      </w:r>
      <w:r>
        <w:rPr>
          <w:rFonts w:hint="eastAsia" w:ascii="Times New Roman" w:hAnsi="Times New Roman" w:cs="Times New Roman"/>
          <w:sz w:val="24"/>
          <w:szCs w:val="24"/>
        </w:rPr>
        <w:t>Hz，其它参数保持不变。图中蓝色和红色曲线分别表示</w:t>
      </w:r>
      <w:r>
        <w:rPr>
          <w:rFonts w:ascii="Times New Roman" w:hAnsi="Times New Roman" w:cs="Times New Roman"/>
          <w:position w:val="-10"/>
          <w:sz w:val="24"/>
          <w:szCs w:val="24"/>
        </w:rPr>
        <w:object>
          <v:shape id="_x0000_i1385" o:spt="75" type="#_x0000_t75" style="height:17.25pt;width:13.5pt;" o:ole="t" filled="f" o:preferrelative="t" stroked="f" coordsize="21600,21600">
            <v:path/>
            <v:fill on="f" focussize="0,0"/>
            <v:stroke on="f" joinstyle="miter"/>
            <v:imagedata r:id="rId623" o:title=""/>
            <o:lock v:ext="edit" aspectratio="t"/>
            <w10:wrap type="none"/>
            <w10:anchorlock/>
          </v:shape>
          <o:OLEObject Type="Embed" ProgID="Equation.DSMT4" ShapeID="_x0000_i1385" DrawAspect="Content" ObjectID="_1468076085" r:id="rId625">
            <o:LockedField>false</o:LockedField>
          </o:OLEObject>
        </w:object>
      </w:r>
      <w:r>
        <w:rPr>
          <w:rFonts w:hint="eastAsia" w:ascii="Times New Roman" w:hAnsi="Times New Roman" w:cs="Times New Roman"/>
          <w:sz w:val="24"/>
          <w:szCs w:val="24"/>
        </w:rPr>
        <w:t>=</w:t>
      </w:r>
      <w:r>
        <w:rPr>
          <w:rFonts w:ascii="Times New Roman" w:hAnsi="Times New Roman" w:cs="Times New Roman"/>
          <w:sz w:val="24"/>
          <w:szCs w:val="24"/>
        </w:rPr>
        <w:t xml:space="preserve">10 </w:t>
      </w:r>
      <w:r>
        <w:rPr>
          <w:rFonts w:hint="eastAsia" w:ascii="Times New Roman" w:hAnsi="Times New Roman" w:cs="Times New Roman"/>
          <w:sz w:val="24"/>
          <w:szCs w:val="24"/>
        </w:rPr>
        <w:t>Hz、</w:t>
      </w:r>
      <w:r>
        <w:rPr>
          <w:rFonts w:ascii="Times New Roman" w:hAnsi="Times New Roman" w:cs="Times New Roman"/>
          <w:position w:val="-10"/>
          <w:sz w:val="24"/>
          <w:szCs w:val="24"/>
        </w:rPr>
        <w:object>
          <v:shape id="_x0000_i1386" o:spt="75" type="#_x0000_t75" style="height:17.25pt;width:13.5pt;" o:ole="t" filled="f" o:preferrelative="t" stroked="f" coordsize="21600,21600">
            <v:path/>
            <v:fill on="f" focussize="0,0"/>
            <v:stroke on="f" joinstyle="miter"/>
            <v:imagedata r:id="rId623" o:title=""/>
            <o:lock v:ext="edit" aspectratio="t"/>
            <w10:wrap type="none"/>
            <w10:anchorlock/>
          </v:shape>
          <o:OLEObject Type="Embed" ProgID="Equation.DSMT4" ShapeID="_x0000_i1386" DrawAspect="Content" ObjectID="_1468076086" r:id="rId626">
            <o:LockedField>false</o:LockedField>
          </o:OLEObject>
        </w:object>
      </w:r>
      <w:r>
        <w:rPr>
          <w:rFonts w:hint="eastAsia" w:ascii="Times New Roman" w:hAnsi="Times New Roman" w:cs="Times New Roman"/>
          <w:sz w:val="24"/>
          <w:szCs w:val="24"/>
        </w:rPr>
        <w:t>=</w:t>
      </w:r>
      <w:r>
        <w:rPr>
          <w:rFonts w:ascii="Times New Roman" w:hAnsi="Times New Roman" w:cs="Times New Roman"/>
          <w:sz w:val="24"/>
          <w:szCs w:val="24"/>
        </w:rPr>
        <w:t xml:space="preserve">20 </w:t>
      </w:r>
      <w:r>
        <w:rPr>
          <w:rFonts w:hint="eastAsia" w:ascii="Times New Roman" w:hAnsi="Times New Roman" w:cs="Times New Roman"/>
          <w:sz w:val="24"/>
          <w:szCs w:val="24"/>
        </w:rPr>
        <w:t>Hz下的重构结果。由图4-</w:t>
      </w:r>
      <w:r>
        <w:rPr>
          <w:rFonts w:ascii="Times New Roman" w:hAnsi="Times New Roman" w:cs="Times New Roman"/>
          <w:sz w:val="24"/>
          <w:szCs w:val="24"/>
        </w:rPr>
        <w:t>8(a) (b)</w:t>
      </w:r>
      <w:r>
        <w:rPr>
          <w:rFonts w:hint="eastAsia" w:ascii="Times New Roman" w:hAnsi="Times New Roman" w:cs="Times New Roman"/>
          <w:sz w:val="24"/>
          <w:szCs w:val="24"/>
        </w:rPr>
        <w:t>的频谱可看出，目标物振动频率越大，对应的谐波频谱明显展宽，这与第三章中关于频谱宽度的理论分析一致。图4-</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c) (d)</w:t>
      </w:r>
      <w:r>
        <w:rPr>
          <w:rFonts w:hint="eastAsia" w:ascii="Times New Roman" w:hAnsi="Times New Roman" w:cs="Times New Roman"/>
          <w:sz w:val="24"/>
          <w:szCs w:val="24"/>
        </w:rPr>
        <w:t>为包裹相位，通过对比可知，在目标物的一个振动周期内，相位条纹数不会随振动频率改变。图4-</w:t>
      </w:r>
      <w:r>
        <w:rPr>
          <w:rFonts w:ascii="Times New Roman" w:hAnsi="Times New Roman" w:cs="Times New Roman"/>
          <w:sz w:val="24"/>
          <w:szCs w:val="24"/>
        </w:rPr>
        <w:t>8</w:t>
      </w:r>
      <w:r>
        <w:rPr>
          <w:rFonts w:hint="eastAsia" w:ascii="Times New Roman" w:hAnsi="Times New Roman" w:cs="Times New Roman"/>
          <w:sz w:val="24"/>
          <w:szCs w:val="24"/>
        </w:rPr>
        <w:t>(</w:t>
      </w:r>
      <w:r>
        <w:rPr>
          <w:rFonts w:ascii="Times New Roman" w:hAnsi="Times New Roman" w:cs="Times New Roman"/>
          <w:sz w:val="24"/>
          <w:szCs w:val="24"/>
        </w:rPr>
        <w:t>e) (f)</w:t>
      </w:r>
      <w:r>
        <w:rPr>
          <w:rFonts w:hint="eastAsia" w:ascii="Times New Roman" w:hAnsi="Times New Roman" w:cs="Times New Roman"/>
          <w:sz w:val="24"/>
          <w:szCs w:val="24"/>
        </w:rPr>
        <w:t>分别对应</w:t>
      </w:r>
      <w:r>
        <w:rPr>
          <w:rFonts w:ascii="Times New Roman" w:hAnsi="Times New Roman" w:cs="Times New Roman"/>
          <w:position w:val="-10"/>
          <w:sz w:val="24"/>
          <w:szCs w:val="24"/>
        </w:rPr>
        <w:object>
          <v:shape id="_x0000_i1387" o:spt="75" type="#_x0000_t75" style="height:17.25pt;width:13.5pt;" o:ole="t" filled="f" o:preferrelative="t" stroked="f" coordsize="21600,21600">
            <v:path/>
            <v:fill on="f" focussize="0,0"/>
            <v:stroke on="f" joinstyle="miter"/>
            <v:imagedata r:id="rId623" o:title=""/>
            <o:lock v:ext="edit" aspectratio="t"/>
            <w10:wrap type="none"/>
            <w10:anchorlock/>
          </v:shape>
          <o:OLEObject Type="Embed" ProgID="Equation.DSMT4" ShapeID="_x0000_i1387" DrawAspect="Content" ObjectID="_1468076087" r:id="rId627">
            <o:LockedField>false</o:LockedField>
          </o:OLEObject>
        </w:object>
      </w:r>
      <w:r>
        <w:rPr>
          <w:rFonts w:hint="eastAsia" w:ascii="Times New Roman" w:hAnsi="Times New Roman" w:cs="Times New Roman"/>
          <w:sz w:val="24"/>
          <w:szCs w:val="24"/>
        </w:rPr>
        <w:t>=</w:t>
      </w:r>
      <w:r>
        <w:rPr>
          <w:rFonts w:ascii="Times New Roman" w:hAnsi="Times New Roman" w:cs="Times New Roman"/>
          <w:sz w:val="24"/>
          <w:szCs w:val="24"/>
        </w:rPr>
        <w:t xml:space="preserve">10 </w:t>
      </w:r>
      <w:r>
        <w:rPr>
          <w:rFonts w:hint="eastAsia" w:ascii="Times New Roman" w:hAnsi="Times New Roman" w:cs="Times New Roman"/>
          <w:sz w:val="24"/>
          <w:szCs w:val="24"/>
        </w:rPr>
        <w:t>Hz、</w:t>
      </w:r>
      <w:r>
        <w:rPr>
          <w:rFonts w:ascii="Times New Roman" w:hAnsi="Times New Roman" w:cs="Times New Roman"/>
          <w:position w:val="-10"/>
          <w:sz w:val="24"/>
          <w:szCs w:val="24"/>
        </w:rPr>
        <w:object>
          <v:shape id="_x0000_i1388" o:spt="75" type="#_x0000_t75" style="height:17.25pt;width:13.5pt;" o:ole="t" filled="f" o:preferrelative="t" stroked="f" coordsize="21600,21600">
            <v:path/>
            <v:fill on="f" focussize="0,0"/>
            <v:stroke on="f" joinstyle="miter"/>
            <v:imagedata r:id="rId623" o:title=""/>
            <o:lock v:ext="edit" aspectratio="t"/>
            <w10:wrap type="none"/>
            <w10:anchorlock/>
          </v:shape>
          <o:OLEObject Type="Embed" ProgID="Equation.DSMT4" ShapeID="_x0000_i1388" DrawAspect="Content" ObjectID="_1468076088" r:id="rId628">
            <o:LockedField>false</o:LockedField>
          </o:OLEObject>
        </w:object>
      </w:r>
      <w:r>
        <w:rPr>
          <w:rFonts w:hint="eastAsia" w:ascii="Times New Roman" w:hAnsi="Times New Roman" w:cs="Times New Roman"/>
          <w:sz w:val="24"/>
          <w:szCs w:val="24"/>
        </w:rPr>
        <w:t>=</w:t>
      </w:r>
      <w:r>
        <w:rPr>
          <w:rFonts w:ascii="Times New Roman" w:hAnsi="Times New Roman" w:cs="Times New Roman"/>
          <w:sz w:val="24"/>
          <w:szCs w:val="24"/>
        </w:rPr>
        <w:t xml:space="preserve">20 </w:t>
      </w:r>
      <w:r>
        <w:rPr>
          <w:rFonts w:hint="eastAsia" w:ascii="Times New Roman" w:hAnsi="Times New Roman" w:cs="Times New Roman"/>
          <w:sz w:val="24"/>
          <w:szCs w:val="24"/>
        </w:rPr>
        <w:t>Hz下的重构位移与实际位移，由图可看出，重构的位移与实际位移基本是一致的。仿真结果表明，振动频率不会影响RPM方法重构的性能。</w:t>
      </w:r>
    </w:p>
    <w:p>
      <w:pPr>
        <w:keepNext/>
        <w:ind w:firstLine="198"/>
        <w:jc w:val="center"/>
      </w:pPr>
      <w:r>
        <w:drawing>
          <wp:inline distT="0" distB="0" distL="0" distR="0">
            <wp:extent cx="5039995" cy="38804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29">
                      <a:extLst>
                        <a:ext uri="{28A0092B-C50C-407E-A947-70E740481C1C}">
                          <a14:useLocalDpi xmlns:a14="http://schemas.microsoft.com/office/drawing/2010/main" val="0"/>
                        </a:ext>
                      </a:extLst>
                    </a:blip>
                    <a:srcRect l="4924" t="3604" r="5709" b="4853"/>
                    <a:stretch>
                      <a:fillRect/>
                    </a:stretch>
                  </pic:blipFill>
                  <pic:spPr>
                    <a:xfrm>
                      <a:off x="0" y="0"/>
                      <a:ext cx="5040000" cy="3880800"/>
                    </a:xfrm>
                    <a:prstGeom prst="rect">
                      <a:avLst/>
                    </a:prstGeom>
                    <a:noFill/>
                    <a:ln>
                      <a:noFill/>
                    </a:ln>
                  </pic:spPr>
                </pic:pic>
              </a:graphicData>
            </a:graphic>
          </wp:inline>
        </w:drawing>
      </w:r>
    </w:p>
    <w:p>
      <w:pPr>
        <w:spacing w:after="156" w:afterLines="50"/>
        <w:jc w:val="center"/>
        <w:rPr>
          <w:rFonts w:ascii="Times New Roman" w:hAnsi="Times New Roman" w:cs="Times New Roman"/>
          <w:b/>
          <w:sz w:val="24"/>
          <w:szCs w:val="24"/>
        </w:rPr>
      </w:pPr>
      <w:r>
        <w:rPr>
          <w:rFonts w:ascii="Times New Roman" w:hAnsi="Times New Roman" w:cs="Times New Roman"/>
          <w:b/>
          <w:sz w:val="24"/>
          <w:szCs w:val="24"/>
        </w:rPr>
        <w:t>图4 - 8</w:t>
      </w:r>
      <w:r>
        <w:rPr>
          <w:rFonts w:ascii="Times New Roman" w:hAnsi="Times New Roman" w:cs="Times New Roman"/>
        </w:rPr>
        <w:t xml:space="preserve"> </w:t>
      </w:r>
      <w:r>
        <w:rPr>
          <w:rFonts w:hint="eastAsia" w:ascii="Times New Roman" w:hAnsi="Times New Roman" w:cs="Times New Roman"/>
          <w:b/>
          <w:sz w:val="24"/>
          <w:szCs w:val="24"/>
        </w:rPr>
        <w:t>不同频率下的仿真结果</w:t>
      </w:r>
    </w:p>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图4-</w:t>
      </w:r>
      <w:r>
        <w:rPr>
          <w:rFonts w:ascii="Times New Roman" w:hAnsi="Times New Roman" w:cs="Times New Roman"/>
          <w:sz w:val="24"/>
          <w:szCs w:val="24"/>
        </w:rPr>
        <w:t>9</w:t>
      </w:r>
      <w:r>
        <w:rPr>
          <w:rFonts w:hint="eastAsia" w:ascii="Times New Roman" w:hAnsi="Times New Roman" w:cs="Times New Roman"/>
          <w:sz w:val="24"/>
          <w:szCs w:val="24"/>
        </w:rPr>
        <w:t>为外部目标物做随机振动的位移重构结果。图4</w:t>
      </w:r>
      <w:r>
        <w:rPr>
          <w:rFonts w:ascii="Times New Roman" w:hAnsi="Times New Roman" w:cs="Times New Roman"/>
          <w:sz w:val="24"/>
          <w:szCs w:val="24"/>
        </w:rPr>
        <w:t>-9</w:t>
      </w:r>
      <w:r>
        <w:rPr>
          <w:rFonts w:hint="eastAsia" w:ascii="Times New Roman" w:hAnsi="Times New Roman" w:cs="Times New Roman"/>
          <w:sz w:val="24"/>
          <w:szCs w:val="24"/>
        </w:rPr>
        <w:t>(</w:t>
      </w:r>
      <w:r>
        <w:rPr>
          <w:rFonts w:ascii="Times New Roman" w:hAnsi="Times New Roman" w:cs="Times New Roman"/>
          <w:sz w:val="24"/>
          <w:szCs w:val="24"/>
        </w:rPr>
        <w:t>a)</w:t>
      </w:r>
      <w:r>
        <w:rPr>
          <w:rFonts w:hint="eastAsia" w:ascii="Times New Roman" w:hAnsi="Times New Roman" w:cs="Times New Roman"/>
          <w:sz w:val="24"/>
          <w:szCs w:val="24"/>
        </w:rPr>
        <w:t>为调制后的频谱，谐波分量依旧分布在调制频率的整数倍处。图4</w:t>
      </w:r>
      <w:r>
        <w:rPr>
          <w:rFonts w:ascii="Times New Roman" w:hAnsi="Times New Roman" w:cs="Times New Roman"/>
          <w:sz w:val="24"/>
          <w:szCs w:val="24"/>
        </w:rPr>
        <w:t>-9</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为包裹相位，此相位与上述仿真的不同，每个周期内的相位条纹疏密相间，不是对称分布的，这是由目标物随机振动引起的。图4-</w:t>
      </w:r>
      <w:r>
        <w:rPr>
          <w:rFonts w:ascii="Times New Roman" w:hAnsi="Times New Roman" w:cs="Times New Roman"/>
          <w:sz w:val="24"/>
          <w:szCs w:val="24"/>
        </w:rPr>
        <w:t>9</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为重构的随机波形，与仿真设定的位移基本一致。图4-</w:t>
      </w:r>
      <w:r>
        <w:rPr>
          <w:rFonts w:ascii="Times New Roman" w:hAnsi="Times New Roman" w:cs="Times New Roman"/>
          <w:sz w:val="24"/>
          <w:szCs w:val="24"/>
        </w:rPr>
        <w:t>9</w:t>
      </w:r>
      <w:r>
        <w:rPr>
          <w:rFonts w:hint="eastAsia" w:ascii="Times New Roman" w:hAnsi="Times New Roman" w:cs="Times New Roman"/>
          <w:sz w:val="24"/>
          <w:szCs w:val="24"/>
        </w:rPr>
        <w:t>(</w:t>
      </w:r>
      <w:r>
        <w:rPr>
          <w:rFonts w:ascii="Times New Roman" w:hAnsi="Times New Roman" w:cs="Times New Roman"/>
          <w:sz w:val="24"/>
          <w:szCs w:val="24"/>
        </w:rPr>
        <w:t>d)</w:t>
      </w:r>
      <w:r>
        <w:rPr>
          <w:rFonts w:hint="eastAsia" w:ascii="Times New Roman" w:hAnsi="Times New Roman" w:cs="Times New Roman"/>
          <w:sz w:val="24"/>
          <w:szCs w:val="24"/>
        </w:rPr>
        <w:t>为重构误差，其最大值为1</w:t>
      </w:r>
      <w:r>
        <w:rPr>
          <w:rFonts w:ascii="Times New Roman" w:hAnsi="Times New Roman" w:cs="Times New Roman"/>
          <w:sz w:val="24"/>
          <w:szCs w:val="24"/>
        </w:rPr>
        <w:t xml:space="preserve">.4 </w:t>
      </w:r>
      <w:r>
        <w:rPr>
          <w:rFonts w:hint="eastAsia" w:ascii="Times New Roman" w:hAnsi="Times New Roman" w:cs="Times New Roman"/>
          <w:sz w:val="24"/>
          <w:szCs w:val="24"/>
        </w:rPr>
        <w:t>nm。因此，提出的RPM方法不仅适用于正弦振动波形的重构，还可适用于重构随机振动，具有很强的适用性。</w:t>
      </w:r>
    </w:p>
    <w:p>
      <w:pPr>
        <w:keepNext/>
        <w:ind w:firstLine="198"/>
        <w:jc w:val="center"/>
        <w:rPr>
          <w:rFonts w:ascii="Times New Roman" w:hAnsi="Times New Roman" w:cs="Times New Roman"/>
        </w:rPr>
      </w:pPr>
      <w:r>
        <w:rPr>
          <w:rFonts w:hint="eastAsia" w:ascii="Times New Roman" w:hAnsi="Times New Roman" w:cs="Times New Roman"/>
        </w:rPr>
        <w:drawing>
          <wp:inline distT="0" distB="0" distL="0" distR="0">
            <wp:extent cx="5542280" cy="46475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30">
                      <a:extLst>
                        <a:ext uri="{28A0092B-C50C-407E-A947-70E740481C1C}">
                          <a14:useLocalDpi xmlns:a14="http://schemas.microsoft.com/office/drawing/2010/main" val="0"/>
                        </a:ext>
                      </a:extLst>
                    </a:blip>
                    <a:srcRect t="3711" b="6032"/>
                    <a:stretch>
                      <a:fillRect/>
                    </a:stretch>
                  </pic:blipFill>
                  <pic:spPr>
                    <a:xfrm>
                      <a:off x="0" y="0"/>
                      <a:ext cx="5543550" cy="4648446"/>
                    </a:xfrm>
                    <a:prstGeom prst="rect">
                      <a:avLst/>
                    </a:prstGeom>
                    <a:noFill/>
                    <a:ln>
                      <a:noFill/>
                    </a:ln>
                  </pic:spPr>
                </pic:pic>
              </a:graphicData>
            </a:graphic>
          </wp:inline>
        </w:drawing>
      </w:r>
    </w:p>
    <w:p>
      <w:pPr>
        <w:spacing w:after="156" w:afterLines="50"/>
        <w:jc w:val="center"/>
        <w:rPr>
          <w:rFonts w:ascii="Times New Roman" w:hAnsi="Times New Roman" w:cs="Times New Roman"/>
          <w:b/>
          <w:sz w:val="24"/>
          <w:szCs w:val="24"/>
        </w:rPr>
      </w:pPr>
      <w:r>
        <w:rPr>
          <w:rFonts w:ascii="Times New Roman" w:hAnsi="Times New Roman" w:cs="Times New Roman"/>
          <w:b/>
          <w:sz w:val="24"/>
          <w:szCs w:val="24"/>
        </w:rPr>
        <w:t>图4 - 9</w:t>
      </w:r>
      <w:r>
        <w:rPr>
          <w:rFonts w:ascii="Times New Roman" w:hAnsi="Times New Roman" w:cs="Times New Roman"/>
        </w:rPr>
        <w:t xml:space="preserve"> </w:t>
      </w:r>
      <w:r>
        <w:rPr>
          <w:rFonts w:hint="eastAsia" w:ascii="Times New Roman" w:hAnsi="Times New Roman" w:cs="Times New Roman"/>
          <w:b/>
          <w:sz w:val="24"/>
          <w:szCs w:val="24"/>
        </w:rPr>
        <w:t>随机波形位移重构仿真结果</w:t>
      </w:r>
    </w:p>
    <w:p>
      <w:pPr>
        <w:pStyle w:val="13"/>
      </w:pPr>
      <w:bookmarkStart w:id="248" w:name="_Toc70084405"/>
      <w:bookmarkStart w:id="249" w:name="_Toc69843239"/>
      <w:bookmarkStart w:id="250" w:name="_Toc69843278"/>
      <w:bookmarkStart w:id="251" w:name="_Toc70085219"/>
      <w:bookmarkStart w:id="252" w:name="_Toc69564503"/>
      <w:r>
        <w:rPr>
          <w:rFonts w:ascii="Times New Roman" w:hAnsi="Times New Roman" w:cs="Times New Roman"/>
        </w:rPr>
        <w:t xml:space="preserve">4.4 </w:t>
      </w:r>
      <w:r>
        <w:t>实验验证及讨论</w:t>
      </w:r>
      <w:bookmarkEnd w:id="247"/>
      <w:bookmarkEnd w:id="248"/>
      <w:bookmarkEnd w:id="249"/>
      <w:bookmarkEnd w:id="250"/>
      <w:bookmarkEnd w:id="251"/>
      <w:bookmarkEnd w:id="252"/>
    </w:p>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为了验证所提出的相位调制方法的有效性，进行了一系列的实验。所提RPM方法的实验装置如图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10</w:t>
      </w:r>
      <w:r>
        <w:rPr>
          <w:rFonts w:hint="eastAsia" w:ascii="Times New Roman" w:hAnsi="Times New Roman" w:cs="Times New Roman"/>
          <w:sz w:val="24"/>
          <w:szCs w:val="24"/>
        </w:rPr>
        <w:t>所示，图4-</w:t>
      </w:r>
      <w:r>
        <w:rPr>
          <w:rFonts w:ascii="Times New Roman" w:hAnsi="Times New Roman" w:cs="Times New Roman"/>
          <w:sz w:val="24"/>
          <w:szCs w:val="24"/>
        </w:rPr>
        <w:t>11</w:t>
      </w:r>
      <w:r>
        <w:rPr>
          <w:rFonts w:hint="eastAsia" w:ascii="Times New Roman" w:hAnsi="Times New Roman" w:cs="Times New Roman"/>
          <w:sz w:val="24"/>
          <w:szCs w:val="24"/>
        </w:rPr>
        <w:t>则为对应的实验系统实物图。我们使用与第二章实验相同的半导体激光器（LD，FU650AD5_C9N）作为系统光源，由恒流电源驱动，输出功率为5</w:t>
      </w:r>
      <w:r>
        <w:rPr>
          <w:rFonts w:ascii="Times New Roman" w:hAnsi="Times New Roman" w:cs="Times New Roman"/>
          <w:sz w:val="24"/>
          <w:szCs w:val="24"/>
        </w:rPr>
        <w:t xml:space="preserve"> </w:t>
      </w:r>
      <w:r>
        <w:rPr>
          <w:rFonts w:hint="eastAsia" w:ascii="Times New Roman" w:hAnsi="Times New Roman" w:cs="Times New Roman"/>
          <w:sz w:val="24"/>
          <w:szCs w:val="24"/>
        </w:rPr>
        <w:t>mw，对应的激光波长为650 nm。外腔由两个表面粘有反射镜M</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M</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的压电陶瓷器（PZT）组成，由型号为AFG3022的信号发生器给予驱动。其中，高频PZT</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起相位调制作用，低频PZT</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则为外部待测目标物。实验中通过调节M</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和M</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之间的角度，使激光能够耦合至LD谐振腔内，实现多次反射。激光输出功率的变化由封装在LD中的光电探测器（PD）检测，并将其转化为电流信号，然后该信号经过跨阻抗放大器放大和滤波处理。最后，通过采样率可调的数据采集卡（DAQ，ISDS205A）获取自混合信号，并送至PC端进行信号处理。</w:t>
      </w:r>
    </w:p>
    <w:p>
      <w:pPr>
        <w:keepNext/>
        <w:spacing w:line="360" w:lineRule="auto"/>
        <w:jc w:val="center"/>
      </w:pPr>
      <w:r>
        <w:object>
          <v:shape id="_x0000_i1389" o:spt="75" type="#_x0000_t75" style="height:276pt;width:360pt;" o:ole="t" filled="f" o:preferrelative="t" stroked="f" coordsize="21600,21600">
            <v:path/>
            <v:fill on="f" focussize="0,0"/>
            <v:stroke on="f" joinstyle="miter"/>
            <v:imagedata r:id="rId632" o:title=""/>
            <o:lock v:ext="edit" aspectratio="t"/>
            <w10:wrap type="none"/>
            <w10:anchorlock/>
          </v:shape>
          <o:OLEObject Type="Embed" ProgID="Visio.Drawing.15" ShapeID="_x0000_i1389" DrawAspect="Content" ObjectID="_1468076089" r:id="rId631">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 xml:space="preserve">图4- </w:t>
      </w:r>
      <w:r>
        <w:rPr>
          <w:rFonts w:ascii="Times New Roman" w:hAnsi="Times New Roman" w:cs="Times New Roman" w:eastAsiaTheme="minorEastAsia"/>
          <w:b/>
          <w:sz w:val="24"/>
          <w:szCs w:val="24"/>
        </w:rPr>
        <w:t>10 实验装置图</w:t>
      </w:r>
    </w:p>
    <w:p>
      <w:pPr>
        <w:keepNext/>
        <w:spacing w:line="360" w:lineRule="auto"/>
        <w:jc w:val="center"/>
      </w:pPr>
      <w:r>
        <w:drawing>
          <wp:inline distT="0" distB="0" distL="0" distR="0">
            <wp:extent cx="2683510" cy="4166870"/>
            <wp:effectExtent l="1270" t="0" r="3810" b="3810"/>
            <wp:docPr id="2" name="图片 2" descr="C:\Users\ADMINI~1\AppData\Local\Temp\WeChat Files\cdf8282d9060b7fd59ad6d5aaf6ec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1\AppData\Local\Temp\WeChat Files\cdf8282d9060b7fd59ad6d5aaf6eca4.jpg"/>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a:xfrm rot="16200000">
                      <a:off x="0" y="0"/>
                      <a:ext cx="2693210" cy="4181472"/>
                    </a:xfrm>
                    <a:prstGeom prst="rect">
                      <a:avLst/>
                    </a:prstGeom>
                    <a:noFill/>
                    <a:ln>
                      <a:noFill/>
                    </a:ln>
                  </pic:spPr>
                </pic:pic>
              </a:graphicData>
            </a:graphic>
          </wp:inline>
        </w:drawing>
      </w:r>
    </w:p>
    <w:p>
      <w:pPr>
        <w:pStyle w:val="3"/>
        <w:spacing w:after="156" w:afterLines="5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图</w:t>
      </w:r>
      <w:r>
        <w:rPr>
          <w:rFonts w:ascii="Times New Roman" w:hAnsi="Times New Roman" w:cs="Times New Roman" w:eastAsiaTheme="minorEastAsia"/>
          <w:b/>
          <w:sz w:val="24"/>
          <w:szCs w:val="24"/>
        </w:rPr>
        <w:t>4</w:t>
      </w:r>
      <w:r>
        <w:rPr>
          <w:rFonts w:hint="eastAsia" w:ascii="Times New Roman" w:hAnsi="Times New Roman" w:cs="Times New Roman" w:eastAsiaTheme="minorEastAsia"/>
          <w:b/>
          <w:sz w:val="24"/>
          <w:szCs w:val="24"/>
        </w:rPr>
        <w:t xml:space="preserve">- </w:t>
      </w:r>
      <w:r>
        <w:rPr>
          <w:rFonts w:ascii="Times New Roman" w:hAnsi="Times New Roman" w:cs="Times New Roman" w:eastAsiaTheme="minorEastAsia"/>
          <w:b/>
          <w:sz w:val="24"/>
          <w:szCs w:val="24"/>
        </w:rPr>
        <w:t xml:space="preserve">11 </w:t>
      </w:r>
      <w:r>
        <w:rPr>
          <w:rFonts w:hint="eastAsia" w:ascii="Times New Roman" w:hAnsi="Times New Roman" w:cs="Times New Roman" w:eastAsiaTheme="minorEastAsia"/>
          <w:b/>
          <w:sz w:val="24"/>
          <w:szCs w:val="24"/>
        </w:rPr>
        <w:t>实验系统实物图</w:t>
      </w:r>
    </w:p>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为了验证RPM方法的可行性，进行了不同振幅的实验。在实验中，利用函数信号发生器驱动外腔的两个PZT，使二者同时产生正弦振动。首先，调节PZT</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的角度，使激光垂直入射其表面并返回至激光腔内产生自混合信号。然后将PZT</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旋转1</w:t>
      </w:r>
      <w:r>
        <w:rPr>
          <w:rFonts w:ascii="Times New Roman" w:hAnsi="Times New Roman" w:cs="Times New Roman"/>
          <w:sz w:val="24"/>
          <w:szCs w:val="24"/>
        </w:rPr>
        <w:t>0</w:t>
      </w:r>
      <w:r>
        <w:rPr>
          <w:rFonts w:hint="eastAsia" w:ascii="Times New Roman" w:hAnsi="Times New Roman" w:cs="Times New Roman"/>
          <w:sz w:val="24"/>
          <w:szCs w:val="24"/>
        </w:rPr>
        <w:t>°，调节PZT</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的位置，使PZT</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表面反射的光点与激光器照射到PZT</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表面的光点重合，以确保激光束反射两次后能重新回到激光腔内。将PZT</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的驱动电压设置为15</w:t>
      </w:r>
      <w:r>
        <w:rPr>
          <w:rFonts w:ascii="Times New Roman" w:hAnsi="Times New Roman" w:cs="Times New Roman"/>
          <w:sz w:val="24"/>
          <w:szCs w:val="24"/>
        </w:rPr>
        <w:t xml:space="preserve"> </w:t>
      </w:r>
      <w:r>
        <w:rPr>
          <w:rFonts w:hint="eastAsia" w:ascii="Times New Roman" w:hAnsi="Times New Roman" w:cs="Times New Roman"/>
          <w:sz w:val="24"/>
          <w:szCs w:val="24"/>
        </w:rPr>
        <w:t>V，频率为1 kHz，PZT</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的驱动电压为</w:t>
      </w:r>
      <w:r>
        <w:rPr>
          <w:rFonts w:ascii="Times New Roman" w:hAnsi="Times New Roman" w:cs="Times New Roman"/>
          <w:sz w:val="24"/>
          <w:szCs w:val="24"/>
        </w:rPr>
        <w:t xml:space="preserve">15 </w:t>
      </w:r>
      <w:r>
        <w:rPr>
          <w:rFonts w:hint="eastAsia" w:ascii="Times New Roman" w:hAnsi="Times New Roman" w:cs="Times New Roman"/>
          <w:sz w:val="24"/>
          <w:szCs w:val="24"/>
        </w:rPr>
        <w:t>V，对应的振幅为7</w:t>
      </w:r>
      <w:r>
        <w:rPr>
          <w:rFonts w:ascii="Times New Roman" w:hAnsi="Times New Roman" w:cs="Times New Roman"/>
          <w:sz w:val="24"/>
          <w:szCs w:val="24"/>
        </w:rPr>
        <w:t xml:space="preserve">30 </w:t>
      </w:r>
      <w:r>
        <w:rPr>
          <w:rFonts w:hint="eastAsia" w:ascii="Times New Roman" w:hAnsi="Times New Roman" w:cs="Times New Roman"/>
          <w:sz w:val="24"/>
          <w:szCs w:val="24"/>
        </w:rPr>
        <w:t>n</w:t>
      </w:r>
      <w:r>
        <w:rPr>
          <w:rFonts w:ascii="Times New Roman" w:hAnsi="Times New Roman" w:cs="Times New Roman"/>
          <w:sz w:val="24"/>
          <w:szCs w:val="24"/>
        </w:rPr>
        <w:t>m</w:t>
      </w:r>
      <w:r>
        <w:rPr>
          <w:rFonts w:hint="eastAsia" w:ascii="Times New Roman" w:hAnsi="Times New Roman" w:cs="Times New Roman"/>
          <w:sz w:val="24"/>
          <w:szCs w:val="24"/>
        </w:rPr>
        <w:t>，频率为1</w:t>
      </w:r>
      <w:r>
        <w:rPr>
          <w:rFonts w:ascii="Times New Roman" w:hAnsi="Times New Roman" w:cs="Times New Roman"/>
          <w:sz w:val="24"/>
          <w:szCs w:val="24"/>
        </w:rPr>
        <w:t xml:space="preserve">0 </w:t>
      </w:r>
      <w:r>
        <w:rPr>
          <w:rFonts w:hint="eastAsia" w:ascii="Times New Roman" w:hAnsi="Times New Roman" w:cs="Times New Roman"/>
          <w:sz w:val="24"/>
          <w:szCs w:val="24"/>
        </w:rPr>
        <w:t>Hz，利用RPM方法进行相位调制和解调的实验结果如图4-</w:t>
      </w:r>
      <w:r>
        <w:rPr>
          <w:rFonts w:ascii="Times New Roman" w:hAnsi="Times New Roman" w:cs="Times New Roman"/>
          <w:sz w:val="24"/>
          <w:szCs w:val="24"/>
        </w:rPr>
        <w:t>12</w:t>
      </w:r>
      <w:r>
        <w:rPr>
          <w:rFonts w:hint="eastAsia" w:ascii="Times New Roman" w:hAnsi="Times New Roman" w:cs="Times New Roman"/>
          <w:sz w:val="24"/>
          <w:szCs w:val="24"/>
        </w:rPr>
        <w:t>所示。图4-</w:t>
      </w:r>
      <w:r>
        <w:rPr>
          <w:rFonts w:ascii="Times New Roman" w:hAnsi="Times New Roman" w:cs="Times New Roman"/>
          <w:sz w:val="24"/>
          <w:szCs w:val="24"/>
        </w:rPr>
        <w:t>12</w:t>
      </w:r>
      <w:r>
        <w:rPr>
          <w:rFonts w:hint="eastAsia" w:ascii="Times New Roman" w:hAnsi="Times New Roman" w:cs="Times New Roman"/>
          <w:sz w:val="24"/>
          <w:szCs w:val="24"/>
        </w:rPr>
        <w:t>(</w:t>
      </w:r>
      <w:r>
        <w:rPr>
          <w:rFonts w:ascii="Times New Roman" w:hAnsi="Times New Roman" w:cs="Times New Roman"/>
          <w:sz w:val="24"/>
          <w:szCs w:val="24"/>
        </w:rPr>
        <w:t>a</w:t>
      </w:r>
      <w:r>
        <w:rPr>
          <w:rFonts w:hint="eastAsia" w:ascii="Times New Roman" w:hAnsi="Times New Roman" w:cs="Times New Roman"/>
          <w:sz w:val="24"/>
          <w:szCs w:val="24"/>
        </w:rPr>
        <w:t>)为调制后的自混合信号，对其进行傅里叶变换获得如图4-</w:t>
      </w:r>
      <w:r>
        <w:rPr>
          <w:rFonts w:ascii="Times New Roman" w:hAnsi="Times New Roman" w:cs="Times New Roman"/>
          <w:sz w:val="24"/>
          <w:szCs w:val="24"/>
        </w:rPr>
        <w:t>12</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所示的频谱。频谱中的谐波分量以PZT</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频率，即系统的调制频率的整数倍为中心，与理论仿真一致。从频谱中提取一、二次谐波，经傅里叶逆变换获得对应的时域信号，然后对其进行去载波处理后得到一、二次谐波的振幅</w:t>
      </w:r>
      <w:r>
        <w:rPr>
          <w:rFonts w:ascii="Times New Roman" w:hAnsi="Times New Roman" w:cs="Times New Roman"/>
          <w:position w:val="-12"/>
          <w:sz w:val="24"/>
          <w:szCs w:val="24"/>
        </w:rPr>
        <w:object>
          <v:shape id="_x0000_i1390" o:spt="75" type="#_x0000_t75" style="height:18.75pt;width:27pt;" o:ole="t" filled="f" o:preferrelative="t" stroked="f" coordsize="21600,21600">
            <v:path/>
            <v:fill on="f" focussize="0,0"/>
            <v:stroke on="f" joinstyle="miter"/>
            <v:imagedata r:id="rId635" o:title=""/>
            <o:lock v:ext="edit" aspectratio="t"/>
            <w10:wrap type="none"/>
            <w10:anchorlock/>
          </v:shape>
          <o:OLEObject Type="Embed" ProgID="Equation.DSMT4" ShapeID="_x0000_i1390" DrawAspect="Content" ObjectID="_1468076090" r:id="rId634">
            <o:LockedField>false</o:LockedField>
          </o:OLEObject>
        </w:objec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391" o:spt="75" type="#_x0000_t75" style="height:18.75pt;width:28.5pt;" o:ole="t" filled="f" o:preferrelative="t" stroked="f" coordsize="21600,21600">
            <v:path/>
            <v:fill on="f" focussize="0,0"/>
            <v:stroke on="f" joinstyle="miter"/>
            <v:imagedata r:id="rId637" o:title=""/>
            <o:lock v:ext="edit" aspectratio="t"/>
            <w10:wrap type="none"/>
            <w10:anchorlock/>
          </v:shape>
          <o:OLEObject Type="Embed" ProgID="Equation.DSMT4" ShapeID="_x0000_i1391" DrawAspect="Content" ObjectID="_1468076091" r:id="rId636">
            <o:LockedField>false</o:LockedField>
          </o:OLEObject>
        </w:object>
      </w:r>
      <w:r>
        <w:rPr>
          <w:rFonts w:hint="eastAsia" w:ascii="Times New Roman" w:hAnsi="Times New Roman" w:cs="Times New Roman"/>
          <w:sz w:val="24"/>
          <w:szCs w:val="24"/>
        </w:rPr>
        <w:t>，如图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12</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)和(</w:t>
      </w:r>
      <w:r>
        <w:rPr>
          <w:rFonts w:ascii="Times New Roman" w:hAnsi="Times New Roman" w:cs="Times New Roman"/>
          <w:sz w:val="24"/>
          <w:szCs w:val="24"/>
        </w:rPr>
        <w:t>d</w:t>
      </w:r>
      <w:r>
        <w:rPr>
          <w:rFonts w:hint="eastAsia" w:ascii="Times New Roman" w:hAnsi="Times New Roman" w:cs="Times New Roman"/>
          <w:sz w:val="24"/>
          <w:szCs w:val="24"/>
        </w:rPr>
        <w:t>)。因实验过程中会有各类噪声的影响，</w:t>
      </w:r>
      <w:r>
        <w:rPr>
          <w:rFonts w:ascii="Times New Roman" w:hAnsi="Times New Roman" w:cs="Times New Roman"/>
          <w:position w:val="-12"/>
          <w:sz w:val="24"/>
          <w:szCs w:val="24"/>
        </w:rPr>
        <w:object>
          <v:shape id="_x0000_i1392" o:spt="75" type="#_x0000_t75" style="height:18.75pt;width:27pt;" o:ole="t" filled="f" o:preferrelative="t" stroked="f" coordsize="21600,21600">
            <v:path/>
            <v:fill on="f" focussize="0,0"/>
            <v:stroke on="f" joinstyle="miter"/>
            <v:imagedata r:id="rId635" o:title=""/>
            <o:lock v:ext="edit" aspectratio="t"/>
            <w10:wrap type="none"/>
            <w10:anchorlock/>
          </v:shape>
          <o:OLEObject Type="Embed" ProgID="Equation.DSMT4" ShapeID="_x0000_i1392" DrawAspect="Content" ObjectID="_1468076092" r:id="rId638">
            <o:LockedField>false</o:LockedField>
          </o:OLEObject>
        </w:objec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393" o:spt="75" type="#_x0000_t75" style="height:18.75pt;width:28.5pt;" o:ole="t" filled="f" o:preferrelative="t" stroked="f" coordsize="21600,21600">
            <v:path/>
            <v:fill on="f" focussize="0,0"/>
            <v:stroke on="f" joinstyle="miter"/>
            <v:imagedata r:id="rId637" o:title=""/>
            <o:lock v:ext="edit" aspectratio="t"/>
            <w10:wrap type="none"/>
            <w10:anchorlock/>
          </v:shape>
          <o:OLEObject Type="Embed" ProgID="Equation.DSMT4" ShapeID="_x0000_i1393" DrawAspect="Content" ObjectID="_1468076093" r:id="rId639">
            <o:LockedField>false</o:LockedField>
          </o:OLEObject>
        </w:object>
      </w:r>
      <w:r>
        <w:rPr>
          <w:rFonts w:hint="eastAsia" w:ascii="Times New Roman" w:hAnsi="Times New Roman" w:cs="Times New Roman"/>
          <w:sz w:val="24"/>
          <w:szCs w:val="24"/>
        </w:rPr>
        <w:t>与仿真不同，其强度出现了明显的波动。图4-</w:t>
      </w:r>
      <w:r>
        <w:rPr>
          <w:rFonts w:ascii="Times New Roman" w:hAnsi="Times New Roman" w:cs="Times New Roman"/>
          <w:sz w:val="24"/>
          <w:szCs w:val="24"/>
        </w:rPr>
        <w:t>12</w:t>
      </w:r>
      <w:r>
        <w:rPr>
          <w:rFonts w:hint="eastAsia" w:ascii="Times New Roman" w:hAnsi="Times New Roman" w:cs="Times New Roman"/>
          <w:sz w:val="24"/>
          <w:szCs w:val="24"/>
        </w:rPr>
        <w:t>(</w:t>
      </w:r>
      <w:r>
        <w:rPr>
          <w:rFonts w:ascii="Times New Roman" w:hAnsi="Times New Roman" w:cs="Times New Roman"/>
          <w:sz w:val="24"/>
          <w:szCs w:val="24"/>
        </w:rPr>
        <w:t>e)</w:t>
      </w:r>
      <w:r>
        <w:rPr>
          <w:rFonts w:hint="eastAsia" w:ascii="Times New Roman" w:hAnsi="Times New Roman" w:cs="Times New Roman"/>
          <w:sz w:val="24"/>
          <w:szCs w:val="24"/>
        </w:rPr>
        <w:t>为包裹相位，由图可看出，相位值在-</w:t>
      </w:r>
      <w:r>
        <w:rPr>
          <w:rFonts w:ascii="Times New Roman" w:hAnsi="Times New Roman" w:cs="Times New Roman"/>
          <w:position w:val="-6"/>
          <w:sz w:val="24"/>
          <w:szCs w:val="24"/>
        </w:rPr>
        <w:object>
          <v:shape id="_x0000_i1394" o:spt="75" type="#_x0000_t75" style="height:11.25pt;width:11.25pt;" o:ole="t" filled="f" o:preferrelative="t" stroked="f" coordsize="21600,21600">
            <v:path/>
            <v:fill on="f" focussize="0,0"/>
            <v:stroke on="f" joinstyle="miter"/>
            <v:imagedata r:id="rId432" o:title=""/>
            <o:lock v:ext="edit" aspectratio="t"/>
            <w10:wrap type="none"/>
            <w10:anchorlock/>
          </v:shape>
          <o:OLEObject Type="Embed" ProgID="Equation.DSMT4" ShapeID="_x0000_i1394" DrawAspect="Content" ObjectID="_1468076094" r:id="rId640">
            <o:LockedField>false</o:LockedField>
          </o:OLEObject>
        </w:object>
      </w:r>
      <w:r>
        <w:rPr>
          <w:rFonts w:ascii="Times New Roman" w:hAnsi="Times New Roman" w:cs="Times New Roman"/>
          <w:sz w:val="24"/>
          <w:szCs w:val="24"/>
        </w:rPr>
        <w:t>/2~</w:t>
      </w:r>
      <w:r>
        <w:rPr>
          <w:rFonts w:ascii="Times New Roman" w:hAnsi="Times New Roman" w:cs="Times New Roman"/>
          <w:position w:val="-6"/>
          <w:sz w:val="24"/>
          <w:szCs w:val="24"/>
        </w:rPr>
        <w:object>
          <v:shape id="_x0000_i1395" o:spt="75" type="#_x0000_t75" style="height:11.25pt;width:11.25pt;" o:ole="t" filled="f" o:preferrelative="t" stroked="f" coordsize="21600,21600">
            <v:path/>
            <v:fill on="f" focussize="0,0"/>
            <v:stroke on="f" joinstyle="miter"/>
            <v:imagedata r:id="rId432" o:title=""/>
            <o:lock v:ext="edit" aspectratio="t"/>
            <w10:wrap type="none"/>
            <w10:anchorlock/>
          </v:shape>
          <o:OLEObject Type="Embed" ProgID="Equation.DSMT4" ShapeID="_x0000_i1395" DrawAspect="Content" ObjectID="_1468076095" r:id="rId641">
            <o:LockedField>false</o:LockedField>
          </o:OLEObject>
        </w:object>
      </w:r>
      <w:r>
        <w:rPr>
          <w:rFonts w:ascii="Times New Roman" w:hAnsi="Times New Roman" w:cs="Times New Roman"/>
          <w:sz w:val="24"/>
          <w:szCs w:val="24"/>
        </w:rPr>
        <w:t>/2</w:t>
      </w:r>
      <w:r>
        <w:rPr>
          <w:rFonts w:hint="eastAsia" w:ascii="Times New Roman" w:hAnsi="Times New Roman" w:cs="Times New Roman"/>
          <w:sz w:val="24"/>
          <w:szCs w:val="24"/>
        </w:rPr>
        <w:t>之间，且由相位的计算公式(4-</w:t>
      </w:r>
      <w:r>
        <w:rPr>
          <w:rFonts w:ascii="Times New Roman" w:hAnsi="Times New Roman" w:cs="Times New Roman"/>
          <w:sz w:val="24"/>
          <w:szCs w:val="24"/>
        </w:rPr>
        <w:t>13</w:t>
      </w:r>
      <w:r>
        <w:rPr>
          <w:rFonts w:hint="eastAsia" w:ascii="Times New Roman" w:hAnsi="Times New Roman" w:cs="Times New Roman"/>
          <w:sz w:val="24"/>
          <w:szCs w:val="24"/>
        </w:rPr>
        <w:t>)可知，</w:t>
      </w:r>
      <w:r>
        <w:rPr>
          <w:rFonts w:ascii="Times New Roman" w:hAnsi="Times New Roman" w:cs="Times New Roman"/>
          <w:position w:val="-12"/>
          <w:sz w:val="24"/>
          <w:szCs w:val="24"/>
        </w:rPr>
        <w:object>
          <v:shape id="_x0000_i1396" o:spt="75" type="#_x0000_t75" style="height:18.75pt;width:27pt;" o:ole="t" filled="f" o:preferrelative="t" stroked="f" coordsize="21600,21600">
            <v:path/>
            <v:fill on="f" focussize="0,0"/>
            <v:stroke on="f" joinstyle="miter"/>
            <v:imagedata r:id="rId635" o:title=""/>
            <o:lock v:ext="edit" aspectratio="t"/>
            <w10:wrap type="none"/>
            <w10:anchorlock/>
          </v:shape>
          <o:OLEObject Type="Embed" ProgID="Equation.DSMT4" ShapeID="_x0000_i1396" DrawAspect="Content" ObjectID="_1468076096" r:id="rId642">
            <o:LockedField>false</o:LockedField>
          </o:OLEObject>
        </w:object>
      </w:r>
      <w:r>
        <w:rPr>
          <w:rFonts w:hint="eastAsia" w:ascii="Times New Roman" w:hAnsi="Times New Roman" w:cs="Times New Roman"/>
          <w:sz w:val="24"/>
          <w:szCs w:val="24"/>
        </w:rPr>
        <w:t>、</w:t>
      </w:r>
      <w:r>
        <w:rPr>
          <w:rFonts w:ascii="Times New Roman" w:hAnsi="Times New Roman" w:cs="Times New Roman"/>
          <w:position w:val="-12"/>
          <w:sz w:val="24"/>
          <w:szCs w:val="24"/>
        </w:rPr>
        <w:object>
          <v:shape id="_x0000_i1397" o:spt="75" type="#_x0000_t75" style="height:18.75pt;width:28.5pt;" o:ole="t" filled="f" o:preferrelative="t" stroked="f" coordsize="21600,21600">
            <v:path/>
            <v:fill on="f" focussize="0,0"/>
            <v:stroke on="f" joinstyle="miter"/>
            <v:imagedata r:id="rId637" o:title=""/>
            <o:lock v:ext="edit" aspectratio="t"/>
            <w10:wrap type="none"/>
            <w10:anchorlock/>
          </v:shape>
          <o:OLEObject Type="Embed" ProgID="Equation.DSMT4" ShapeID="_x0000_i1397" DrawAspect="Content" ObjectID="_1468076097" r:id="rId643">
            <o:LockedField>false</o:LockedField>
          </o:OLEObject>
        </w:object>
      </w:r>
      <w:r>
        <w:rPr>
          <w:rFonts w:hint="eastAsia" w:ascii="Times New Roman" w:hAnsi="Times New Roman" w:cs="Times New Roman"/>
          <w:sz w:val="24"/>
          <w:szCs w:val="24"/>
        </w:rPr>
        <w:t>信号中出现的波动已因二者相除抵消，所以获得的相位信号较为平整。图4-</w:t>
      </w:r>
      <w:r>
        <w:rPr>
          <w:rFonts w:ascii="Times New Roman" w:hAnsi="Times New Roman" w:cs="Times New Roman"/>
          <w:sz w:val="24"/>
          <w:szCs w:val="24"/>
        </w:rPr>
        <w:t>12</w:t>
      </w:r>
      <w:r>
        <w:rPr>
          <w:rFonts w:hint="eastAsia" w:ascii="Times New Roman" w:hAnsi="Times New Roman" w:cs="Times New Roman"/>
          <w:sz w:val="24"/>
          <w:szCs w:val="24"/>
        </w:rPr>
        <w:t>(</w:t>
      </w:r>
      <w:r>
        <w:rPr>
          <w:rFonts w:ascii="Times New Roman" w:hAnsi="Times New Roman" w:cs="Times New Roman"/>
          <w:sz w:val="24"/>
          <w:szCs w:val="24"/>
        </w:rPr>
        <w:t>f)</w:t>
      </w:r>
      <w:r>
        <w:rPr>
          <w:rFonts w:hint="eastAsia" w:ascii="Times New Roman" w:hAnsi="Times New Roman" w:cs="Times New Roman"/>
          <w:sz w:val="24"/>
          <w:szCs w:val="24"/>
        </w:rPr>
        <w:t>为重构的位移（蓝色），其与实际位移（橙色）几乎重合，最大重构误差为5.</w:t>
      </w:r>
      <w:r>
        <w:rPr>
          <w:rFonts w:ascii="Times New Roman" w:hAnsi="Times New Roman" w:cs="Times New Roman"/>
          <w:sz w:val="24"/>
          <w:szCs w:val="24"/>
        </w:rPr>
        <w:t xml:space="preserve">9 </w:t>
      </w:r>
      <w:r>
        <w:rPr>
          <w:rFonts w:hint="eastAsia" w:ascii="Times New Roman" w:hAnsi="Times New Roman" w:cs="Times New Roman"/>
          <w:sz w:val="24"/>
          <w:szCs w:val="24"/>
        </w:rPr>
        <w:t>nm。实验结果验证了RPM方法的可行性，且说明了RPM系统具有较强的抗干扰能力。</w:t>
      </w:r>
    </w:p>
    <w:p>
      <w:pPr>
        <w:keepNext/>
        <w:jc w:val="center"/>
      </w:pPr>
      <w:r>
        <w:object>
          <v:shape id="_x0000_i1398" o:spt="75" type="#_x0000_t75" style="height:473.25pt;width:435.75pt;" o:ole="t" filled="f" o:preferrelative="t" stroked="f" coordsize="21600,21600">
            <v:path/>
            <v:fill on="f" focussize="0,0"/>
            <v:stroke on="f" joinstyle="miter"/>
            <v:imagedata r:id="rId645" o:title=""/>
            <o:lock v:ext="edit" aspectratio="t"/>
            <w10:wrap type="none"/>
            <w10:anchorlock/>
          </v:shape>
          <o:OLEObject Type="Embed" ProgID="Visio.Drawing.15" ShapeID="_x0000_i1398" DrawAspect="Content" ObjectID="_1468076098" r:id="rId644">
            <o:LockedField>false</o:LockedField>
          </o:OLEObject>
        </w:object>
      </w:r>
    </w:p>
    <w:p>
      <w:pPr>
        <w:pStyle w:val="3"/>
        <w:jc w:val="center"/>
        <w:rPr>
          <w:rFonts w:ascii="Times New Roman" w:hAnsi="Times New Roman" w:cs="Times New Roman" w:eastAsiaTheme="minorEastAsia"/>
          <w:b/>
          <w:sz w:val="24"/>
          <w:szCs w:val="24"/>
        </w:rPr>
      </w:pPr>
      <w:bookmarkStart w:id="253" w:name="OLE_LINK93"/>
      <w:r>
        <w:rPr>
          <w:rFonts w:ascii="Times New Roman" w:hAnsi="Times New Roman" w:cs="Times New Roman" w:eastAsiaTheme="minorEastAsia"/>
          <w:b/>
          <w:sz w:val="24"/>
          <w:szCs w:val="24"/>
        </w:rPr>
        <w:t xml:space="preserve">图4 – 12 </w:t>
      </w:r>
      <w:r>
        <w:rPr>
          <w:rFonts w:hint="eastAsia" w:ascii="Times New Roman" w:hAnsi="Times New Roman" w:cs="Times New Roman" w:eastAsiaTheme="minorEastAsia"/>
          <w:b/>
          <w:sz w:val="24"/>
          <w:szCs w:val="24"/>
        </w:rPr>
        <w:t>实验结果图</w:t>
      </w:r>
    </w:p>
    <w:p>
      <w:pPr>
        <w:pStyle w:val="25"/>
        <w:ind w:left="357" w:firstLine="0" w:firstLineChars="0"/>
        <w:jc w:val="center"/>
        <w:rPr>
          <w:rFonts w:ascii="Times New Roman" w:hAnsi="Times New Roman" w:cs="Times New Roman"/>
          <w:b/>
          <w:sz w:val="24"/>
          <w:szCs w:val="24"/>
        </w:rPr>
      </w:pPr>
      <w:r>
        <w:rPr>
          <w:rFonts w:hint="eastAsia" w:ascii="Times New Roman" w:hAnsi="Times New Roman" w:cs="Times New Roman"/>
          <w:b/>
          <w:sz w:val="24"/>
          <w:szCs w:val="24"/>
        </w:rPr>
        <w:t>(</w:t>
      </w:r>
      <w:r>
        <w:rPr>
          <w:rFonts w:ascii="Times New Roman" w:hAnsi="Times New Roman" w:cs="Times New Roman"/>
          <w:b/>
          <w:sz w:val="24"/>
          <w:szCs w:val="24"/>
        </w:rPr>
        <w:t>a</w:t>
      </w:r>
      <w:r>
        <w:rPr>
          <w:rFonts w:hint="eastAsia" w:ascii="Times New Roman" w:hAnsi="Times New Roman" w:cs="Times New Roman"/>
          <w:b/>
          <w:sz w:val="24"/>
          <w:szCs w:val="24"/>
        </w:rPr>
        <w:t>)调制后的</w:t>
      </w:r>
      <w:r>
        <w:rPr>
          <w:rFonts w:ascii="Times New Roman" w:hAnsi="Times New Roman" w:cs="Times New Roman"/>
          <w:b/>
          <w:sz w:val="24"/>
          <w:szCs w:val="24"/>
        </w:rPr>
        <w:t>SMI</w:t>
      </w:r>
      <w:r>
        <w:rPr>
          <w:rFonts w:hint="eastAsia" w:ascii="Times New Roman" w:hAnsi="Times New Roman" w:cs="Times New Roman"/>
          <w:b/>
          <w:sz w:val="24"/>
          <w:szCs w:val="24"/>
        </w:rPr>
        <w:t>信号</w:t>
      </w:r>
      <w:r>
        <w:rPr>
          <w:rFonts w:ascii="Times New Roman" w:hAnsi="Times New Roman" w:cs="Times New Roman"/>
          <w:b/>
          <w:sz w:val="24"/>
          <w:szCs w:val="24"/>
        </w:rPr>
        <w:t xml:space="preserve"> (</w:t>
      </w:r>
      <w:r>
        <w:rPr>
          <w:rFonts w:hint="eastAsia" w:ascii="Times New Roman" w:hAnsi="Times New Roman" w:cs="Times New Roman"/>
          <w:b/>
          <w:sz w:val="24"/>
          <w:szCs w:val="24"/>
        </w:rPr>
        <w:t>b</w:t>
      </w:r>
      <w:r>
        <w:rPr>
          <w:rFonts w:ascii="Times New Roman" w:hAnsi="Times New Roman" w:cs="Times New Roman"/>
          <w:b/>
          <w:sz w:val="24"/>
          <w:szCs w:val="24"/>
        </w:rPr>
        <w:t>)SMI频谱 (</w:t>
      </w:r>
      <w:r>
        <w:rPr>
          <w:rFonts w:hint="eastAsia" w:ascii="Times New Roman" w:hAnsi="Times New Roman" w:cs="Times New Roman"/>
          <w:b/>
          <w:sz w:val="24"/>
          <w:szCs w:val="24"/>
        </w:rPr>
        <w:t xml:space="preserve">c)一次谐波振幅 </w:t>
      </w:r>
    </w:p>
    <w:p>
      <w:pPr>
        <w:pStyle w:val="25"/>
        <w:spacing w:after="156" w:afterLines="50"/>
        <w:ind w:left="360" w:firstLine="0" w:firstLineChars="0"/>
        <w:jc w:val="center"/>
        <w:rPr>
          <w:rFonts w:ascii="Times New Roman" w:hAnsi="Times New Roman" w:cs="Times New Roman"/>
          <w:b/>
          <w:sz w:val="24"/>
          <w:szCs w:val="24"/>
        </w:rPr>
      </w:pPr>
      <w:r>
        <w:rPr>
          <w:rFonts w:hint="eastAsia" w:ascii="Times New Roman" w:hAnsi="Times New Roman" w:cs="Times New Roman"/>
          <w:b/>
          <w:sz w:val="24"/>
          <w:szCs w:val="24"/>
        </w:rPr>
        <w:t>(</w:t>
      </w:r>
      <w:r>
        <w:rPr>
          <w:rFonts w:ascii="Times New Roman" w:hAnsi="Times New Roman" w:cs="Times New Roman"/>
          <w:b/>
          <w:sz w:val="24"/>
          <w:szCs w:val="24"/>
        </w:rPr>
        <w:t>d)</w:t>
      </w:r>
      <w:r>
        <w:rPr>
          <w:rFonts w:hint="eastAsia" w:ascii="Times New Roman" w:hAnsi="Times New Roman" w:cs="Times New Roman"/>
          <w:b/>
          <w:sz w:val="24"/>
          <w:szCs w:val="24"/>
        </w:rPr>
        <w:t>二次谐波振幅</w:t>
      </w:r>
      <w:r>
        <w:rPr>
          <w:rFonts w:ascii="Times New Roman" w:hAnsi="Times New Roman" w:cs="Times New Roman"/>
          <w:b/>
          <w:sz w:val="24"/>
          <w:szCs w:val="24"/>
        </w:rPr>
        <w:t xml:space="preserve"> (e)</w:t>
      </w:r>
      <w:r>
        <w:rPr>
          <w:rFonts w:hint="eastAsia" w:ascii="Times New Roman" w:hAnsi="Times New Roman" w:cs="Times New Roman"/>
          <w:b/>
          <w:sz w:val="24"/>
          <w:szCs w:val="24"/>
        </w:rPr>
        <w:t xml:space="preserve">包裹相位 </w:t>
      </w:r>
      <w:r>
        <w:rPr>
          <w:rFonts w:ascii="Times New Roman" w:hAnsi="Times New Roman" w:cs="Times New Roman"/>
          <w:b/>
          <w:sz w:val="24"/>
          <w:szCs w:val="24"/>
        </w:rPr>
        <w:t>(f)</w:t>
      </w:r>
      <w:r>
        <w:rPr>
          <w:rFonts w:hint="eastAsia" w:ascii="Times New Roman" w:hAnsi="Times New Roman" w:cs="Times New Roman"/>
          <w:b/>
          <w:sz w:val="24"/>
          <w:szCs w:val="24"/>
        </w:rPr>
        <w:t>重构位移</w:t>
      </w:r>
    </w:p>
    <w:bookmarkEnd w:id="253"/>
    <w:p>
      <w:pPr>
        <w:spacing w:after="156" w:afterLines="50" w:line="360" w:lineRule="auto"/>
        <w:ind w:right="105" w:rightChars="50" w:firstLine="480" w:firstLineChars="200"/>
        <w:rPr>
          <w:rFonts w:ascii="Times New Roman" w:hAnsi="Times New Roman" w:cs="Times New Roman"/>
          <w:sz w:val="24"/>
          <w:szCs w:val="24"/>
        </w:rPr>
      </w:pPr>
      <w:r>
        <w:rPr>
          <w:rFonts w:hint="eastAsia" w:ascii="Times New Roman" w:hAnsi="Times New Roman" w:cs="Times New Roman"/>
          <w:sz w:val="24"/>
          <w:szCs w:val="24"/>
        </w:rPr>
        <w:t>接着，减小PZT</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驱动电压至7</w:t>
      </w:r>
      <w:r>
        <w:rPr>
          <w:rFonts w:ascii="Times New Roman" w:hAnsi="Times New Roman" w:cs="Times New Roman"/>
          <w:sz w:val="24"/>
          <w:szCs w:val="24"/>
        </w:rPr>
        <w:t xml:space="preserve"> </w:t>
      </w:r>
      <w:r>
        <w:rPr>
          <w:rFonts w:hint="eastAsia" w:ascii="Times New Roman" w:hAnsi="Times New Roman" w:cs="Times New Roman"/>
          <w:sz w:val="24"/>
          <w:szCs w:val="24"/>
        </w:rPr>
        <w:t>V，对应的振幅为3</w:t>
      </w:r>
      <w:r>
        <w:rPr>
          <w:rFonts w:ascii="Times New Roman" w:hAnsi="Times New Roman" w:cs="Times New Roman"/>
          <w:sz w:val="24"/>
          <w:szCs w:val="24"/>
        </w:rPr>
        <w:t xml:space="preserve">25 </w:t>
      </w:r>
      <w:r>
        <w:rPr>
          <w:rFonts w:hint="eastAsia" w:ascii="Times New Roman" w:hAnsi="Times New Roman" w:cs="Times New Roman"/>
          <w:sz w:val="24"/>
          <w:szCs w:val="24"/>
        </w:rPr>
        <w:t>nm，其它参数与第一个实验相同，获得的实验结果如图4-</w:t>
      </w:r>
      <w:r>
        <w:rPr>
          <w:rFonts w:ascii="Times New Roman" w:hAnsi="Times New Roman" w:cs="Times New Roman"/>
          <w:sz w:val="24"/>
          <w:szCs w:val="24"/>
        </w:rPr>
        <w:t>13</w:t>
      </w:r>
      <w:r>
        <w:rPr>
          <w:rFonts w:hint="eastAsia" w:ascii="Times New Roman" w:hAnsi="Times New Roman" w:cs="Times New Roman"/>
          <w:sz w:val="24"/>
          <w:szCs w:val="24"/>
        </w:rPr>
        <w:t>所示。将图4-</w:t>
      </w:r>
      <w:r>
        <w:rPr>
          <w:rFonts w:ascii="Times New Roman" w:hAnsi="Times New Roman" w:cs="Times New Roman"/>
          <w:sz w:val="24"/>
          <w:szCs w:val="24"/>
        </w:rPr>
        <w:t>13</w:t>
      </w:r>
      <w:r>
        <w:rPr>
          <w:rFonts w:hint="eastAsia" w:ascii="Times New Roman" w:hAnsi="Times New Roman" w:cs="Times New Roman"/>
          <w:sz w:val="24"/>
          <w:szCs w:val="24"/>
        </w:rPr>
        <w:t>(</w:t>
      </w:r>
      <w:r>
        <w:rPr>
          <w:rFonts w:ascii="Times New Roman" w:hAnsi="Times New Roman" w:cs="Times New Roman"/>
          <w:sz w:val="24"/>
          <w:szCs w:val="24"/>
        </w:rPr>
        <w:t>a)</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对应的频谱与包裹相位与图4-</w:t>
      </w:r>
      <w:r>
        <w:rPr>
          <w:rFonts w:ascii="Times New Roman" w:hAnsi="Times New Roman" w:cs="Times New Roman"/>
          <w:sz w:val="24"/>
          <w:szCs w:val="24"/>
        </w:rPr>
        <w:t>12</w:t>
      </w:r>
      <w:r>
        <w:rPr>
          <w:rFonts w:hint="eastAsia" w:ascii="Times New Roman" w:hAnsi="Times New Roman" w:cs="Times New Roman"/>
          <w:sz w:val="24"/>
          <w:szCs w:val="24"/>
        </w:rPr>
        <w:t>对比发现，由于调制频率保持不变，所以谐波分量的中心不发生改变，但随着外部目标物振幅的减少，谐波频谱变窄，且包裹相位中相邻翻转点间的条纹数变少，这与理论仿真结果相一致。图4-</w:t>
      </w:r>
      <w:r>
        <w:rPr>
          <w:rFonts w:ascii="Times New Roman" w:hAnsi="Times New Roman" w:cs="Times New Roman"/>
          <w:sz w:val="24"/>
          <w:szCs w:val="24"/>
        </w:rPr>
        <w:t>13</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为重构的位移（蓝色），其与实际位移仍保持较好的重合度，最大重构误差为7</w:t>
      </w:r>
      <w:r>
        <w:rPr>
          <w:rFonts w:ascii="Times New Roman" w:hAnsi="Times New Roman" w:cs="Times New Roman"/>
          <w:sz w:val="24"/>
          <w:szCs w:val="24"/>
        </w:rPr>
        <w:t xml:space="preserve">.6 </w:t>
      </w:r>
      <w:r>
        <w:rPr>
          <w:rFonts w:hint="eastAsia" w:ascii="Times New Roman" w:hAnsi="Times New Roman" w:cs="Times New Roman"/>
          <w:sz w:val="24"/>
          <w:szCs w:val="24"/>
        </w:rPr>
        <w:t>nm。此实验结果再次验证了RPM方法的可行性。</w:t>
      </w:r>
    </w:p>
    <w:p>
      <w:pPr>
        <w:keepNext/>
        <w:jc w:val="center"/>
        <w:rPr>
          <w:rFonts w:ascii="Times New Roman" w:hAnsi="Times New Roman" w:cs="Times New Roman"/>
        </w:rPr>
      </w:pPr>
      <w:r>
        <w:rPr>
          <w:rFonts w:hint="eastAsia" w:ascii="Times New Roman" w:hAnsi="Times New Roman" w:cs="Times New Roman"/>
        </w:rPr>
        <w:drawing>
          <wp:inline distT="0" distB="0" distL="0" distR="0">
            <wp:extent cx="4965700" cy="35750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46">
                      <a:extLst>
                        <a:ext uri="{28A0092B-C50C-407E-A947-70E740481C1C}">
                          <a14:useLocalDpi xmlns:a14="http://schemas.microsoft.com/office/drawing/2010/main" val="0"/>
                        </a:ext>
                      </a:extLst>
                    </a:blip>
                    <a:srcRect l="6301" t="5094" r="4115" b="7997"/>
                    <a:stretch>
                      <a:fillRect/>
                    </a:stretch>
                  </pic:blipFill>
                  <pic:spPr>
                    <a:xfrm>
                      <a:off x="0" y="0"/>
                      <a:ext cx="4966144" cy="3575370"/>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图4 – 13 </w:t>
      </w:r>
      <w:r>
        <w:rPr>
          <w:rFonts w:hint="eastAsia" w:ascii="Times New Roman" w:hAnsi="Times New Roman" w:cs="Times New Roman" w:eastAsiaTheme="minorEastAsia"/>
          <w:b/>
          <w:sz w:val="24"/>
          <w:szCs w:val="24"/>
        </w:rPr>
        <w:t>实验结果图</w:t>
      </w:r>
    </w:p>
    <w:p>
      <w:pPr>
        <w:pStyle w:val="3"/>
        <w:spacing w:after="156" w:afterLines="50"/>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(a)SMI频谱 (</w:t>
      </w:r>
      <w:r>
        <w:rPr>
          <w:rFonts w:hint="eastAsia" w:ascii="Times New Roman" w:hAnsi="Times New Roman" w:cs="Times New Roman" w:eastAsiaTheme="minorEastAsia"/>
          <w:b/>
          <w:sz w:val="24"/>
          <w:szCs w:val="24"/>
        </w:rPr>
        <w:t>b</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 xml:space="preserve">包裹相位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c</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重构位移</w:t>
      </w:r>
    </w:p>
    <w:p>
      <w:pPr>
        <w:spacing w:after="156" w:afterLines="50"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为了说明所提出的RPM方法的优越性，将其与传统的EOM相位调制（EOM-PM）方法进行实验比较。被测目标物PZT</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的振动频率设置为10</w:t>
      </w:r>
      <w:r>
        <w:rPr>
          <w:rFonts w:ascii="Times New Roman" w:hAnsi="Times New Roman" w:cs="Times New Roman"/>
          <w:sz w:val="24"/>
          <w:szCs w:val="24"/>
        </w:rPr>
        <w:t xml:space="preserve"> </w:t>
      </w:r>
      <w:r>
        <w:rPr>
          <w:rFonts w:hint="eastAsia" w:ascii="Times New Roman" w:hAnsi="Times New Roman" w:cs="Times New Roman"/>
          <w:sz w:val="24"/>
          <w:szCs w:val="24"/>
        </w:rPr>
        <w:t>Hz，驱动电压为15</w:t>
      </w:r>
      <w:r>
        <w:rPr>
          <w:rFonts w:ascii="Times New Roman" w:hAnsi="Times New Roman" w:cs="Times New Roman"/>
          <w:sz w:val="24"/>
          <w:szCs w:val="24"/>
        </w:rPr>
        <w:t xml:space="preserve"> </w:t>
      </w:r>
      <w:r>
        <w:rPr>
          <w:rFonts w:hint="eastAsia" w:ascii="Times New Roman" w:hAnsi="Times New Roman" w:cs="Times New Roman"/>
          <w:sz w:val="24"/>
          <w:szCs w:val="24"/>
        </w:rPr>
        <w:t>V。EOM调制频率为1</w:t>
      </w:r>
      <w:r>
        <w:rPr>
          <w:rFonts w:ascii="Times New Roman" w:hAnsi="Times New Roman" w:cs="Times New Roman"/>
          <w:sz w:val="24"/>
          <w:szCs w:val="24"/>
        </w:rPr>
        <w:t xml:space="preserve"> </w:t>
      </w:r>
      <w:r>
        <w:rPr>
          <w:rFonts w:hint="eastAsia" w:ascii="Times New Roman" w:hAnsi="Times New Roman" w:cs="Times New Roman"/>
          <w:sz w:val="24"/>
          <w:szCs w:val="24"/>
        </w:rPr>
        <w:t>kHz，驱动电压设置为6.75 V。由EOM-PM法获得的自混合信号频谱如图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14</w:t>
      </w:r>
      <w:r>
        <w:rPr>
          <w:rFonts w:hint="eastAsia" w:ascii="Times New Roman" w:hAnsi="Times New Roman" w:cs="Times New Roman"/>
          <w:sz w:val="24"/>
          <w:szCs w:val="24"/>
        </w:rPr>
        <w:t>(</w:t>
      </w:r>
      <w:r>
        <w:rPr>
          <w:rFonts w:ascii="Times New Roman" w:hAnsi="Times New Roman" w:cs="Times New Roman"/>
          <w:sz w:val="24"/>
          <w:szCs w:val="24"/>
        </w:rPr>
        <w:t>a)</w:t>
      </w:r>
      <w:r>
        <w:rPr>
          <w:rFonts w:hint="eastAsia" w:ascii="Times New Roman" w:hAnsi="Times New Roman" w:cs="Times New Roman"/>
          <w:sz w:val="24"/>
          <w:szCs w:val="24"/>
        </w:rPr>
        <w:t>所示，其重构位移为图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14</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中的红色曲线。保持PZT</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的振动参数不变，使用驱动电压为15</w:t>
      </w:r>
      <w:r>
        <w:rPr>
          <w:rFonts w:ascii="Times New Roman" w:hAnsi="Times New Roman" w:cs="Times New Roman"/>
          <w:sz w:val="24"/>
          <w:szCs w:val="24"/>
        </w:rPr>
        <w:t xml:space="preserve"> </w:t>
      </w:r>
      <w:r>
        <w:rPr>
          <w:rFonts w:hint="eastAsia" w:ascii="Times New Roman" w:hAnsi="Times New Roman" w:cs="Times New Roman"/>
          <w:sz w:val="24"/>
          <w:szCs w:val="24"/>
        </w:rPr>
        <w:t>V，频率为1</w:t>
      </w:r>
      <w:r>
        <w:rPr>
          <w:rFonts w:ascii="Times New Roman" w:hAnsi="Times New Roman" w:cs="Times New Roman"/>
          <w:sz w:val="24"/>
          <w:szCs w:val="24"/>
        </w:rPr>
        <w:t xml:space="preserve"> </w:t>
      </w:r>
      <w:r>
        <w:rPr>
          <w:rFonts w:hint="eastAsia" w:ascii="Times New Roman" w:hAnsi="Times New Roman" w:cs="Times New Roman"/>
          <w:sz w:val="24"/>
          <w:szCs w:val="24"/>
        </w:rPr>
        <w:t>kHz的PZT</w:t>
      </w:r>
      <w:r>
        <w:rPr>
          <w:rFonts w:hint="eastAsia" w:ascii="Times New Roman" w:hAnsi="Times New Roman" w:cs="Times New Roman"/>
          <w:sz w:val="24"/>
          <w:szCs w:val="24"/>
          <w:vertAlign w:val="subscript"/>
        </w:rPr>
        <w:t>2</w:t>
      </w:r>
      <w:r>
        <w:rPr>
          <w:rFonts w:hint="eastAsia" w:ascii="Times New Roman" w:hAnsi="Times New Roman" w:cs="Times New Roman"/>
          <w:sz w:val="24"/>
          <w:szCs w:val="24"/>
        </w:rPr>
        <w:t>进行反射式相位调制。图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14</w:t>
      </w:r>
      <w:r>
        <w:rPr>
          <w:rFonts w:hint="eastAsia" w:ascii="Times New Roman" w:hAnsi="Times New Roman" w:cs="Times New Roman"/>
          <w:sz w:val="24"/>
          <w:szCs w:val="24"/>
        </w:rPr>
        <w:t>(</w:t>
      </w:r>
      <w:r>
        <w:rPr>
          <w:rFonts w:ascii="Times New Roman" w:hAnsi="Times New Roman" w:cs="Times New Roman"/>
          <w:sz w:val="24"/>
          <w:szCs w:val="24"/>
        </w:rPr>
        <w:t>b)</w:t>
      </w:r>
      <w:r>
        <w:rPr>
          <w:rFonts w:hint="eastAsia" w:ascii="Times New Roman" w:hAnsi="Times New Roman" w:cs="Times New Roman"/>
          <w:sz w:val="24"/>
          <w:szCs w:val="24"/>
        </w:rPr>
        <w:t>即为RPM方法得到的SMI信号频谱。对比发现，使用RPM方法后，因多次反射，谐波谱明显展宽。RPM方法重构位移如图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14</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中的蓝色曲线所示，图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14</w:t>
      </w:r>
      <w:r>
        <w:rPr>
          <w:rFonts w:hint="eastAsia" w:ascii="Times New Roman" w:hAnsi="Times New Roman" w:cs="Times New Roman"/>
          <w:sz w:val="24"/>
          <w:szCs w:val="24"/>
        </w:rPr>
        <w:t>(</w:t>
      </w:r>
      <w:r>
        <w:rPr>
          <w:rFonts w:ascii="Times New Roman" w:hAnsi="Times New Roman" w:cs="Times New Roman"/>
          <w:sz w:val="24"/>
          <w:szCs w:val="24"/>
        </w:rPr>
        <w:t>c)</w:t>
      </w:r>
      <w:r>
        <w:rPr>
          <w:rFonts w:hint="eastAsia" w:ascii="Times New Roman" w:hAnsi="Times New Roman" w:cs="Times New Roman"/>
          <w:sz w:val="24"/>
          <w:szCs w:val="24"/>
        </w:rPr>
        <w:t>中的绿色曲线为实际位移。由图中看出，重构的位移与实际位移曲线基本一致，说明两种方法都能较为准确的还原出目标物的振动位移。为了更为直观的对比RPM方法与EOM-PM方法的重构精度，绘制了如图4-</w:t>
      </w:r>
      <w:r>
        <w:rPr>
          <w:rFonts w:ascii="Times New Roman" w:hAnsi="Times New Roman" w:cs="Times New Roman"/>
          <w:sz w:val="24"/>
          <w:szCs w:val="24"/>
        </w:rPr>
        <w:t>14</w:t>
      </w:r>
      <w:r>
        <w:rPr>
          <w:rFonts w:hint="eastAsia" w:ascii="Times New Roman" w:hAnsi="Times New Roman" w:cs="Times New Roman"/>
          <w:sz w:val="24"/>
          <w:szCs w:val="24"/>
        </w:rPr>
        <w:t>(</w:t>
      </w:r>
      <w:r>
        <w:rPr>
          <w:rFonts w:ascii="Times New Roman" w:hAnsi="Times New Roman" w:cs="Times New Roman"/>
          <w:sz w:val="24"/>
          <w:szCs w:val="24"/>
        </w:rPr>
        <w:t>d)</w:t>
      </w:r>
      <w:r>
        <w:rPr>
          <w:rFonts w:hint="eastAsia" w:ascii="Times New Roman" w:hAnsi="Times New Roman" w:cs="Times New Roman"/>
          <w:sz w:val="24"/>
          <w:szCs w:val="24"/>
        </w:rPr>
        <w:t>的重构误差曲线。从图中可以看出，RPM方法的最大重构误差为5.9</w:t>
      </w:r>
      <w:r>
        <w:rPr>
          <w:rFonts w:ascii="Times New Roman" w:hAnsi="Times New Roman" w:cs="Times New Roman"/>
          <w:sz w:val="24"/>
          <w:szCs w:val="24"/>
        </w:rPr>
        <w:t xml:space="preserve"> </w:t>
      </w:r>
      <w:r>
        <w:rPr>
          <w:rFonts w:hint="eastAsia" w:ascii="Times New Roman" w:hAnsi="Times New Roman" w:cs="Times New Roman"/>
          <w:sz w:val="24"/>
          <w:szCs w:val="24"/>
        </w:rPr>
        <w:t>nm，而EOM-</w:t>
      </w:r>
      <w:r>
        <w:rPr>
          <w:rFonts w:ascii="Times New Roman" w:hAnsi="Times New Roman" w:cs="Times New Roman"/>
          <w:sz w:val="24"/>
          <w:szCs w:val="24"/>
        </w:rPr>
        <w:t>PM</w:t>
      </w:r>
      <w:r>
        <w:rPr>
          <w:rFonts w:hint="eastAsia" w:ascii="Times New Roman" w:hAnsi="Times New Roman" w:cs="Times New Roman"/>
          <w:sz w:val="24"/>
          <w:szCs w:val="24"/>
        </w:rPr>
        <w:t>方法的最大重构误差为15.7nm。实验结果表明，RPM系统具有较高的性能。</w:t>
      </w:r>
    </w:p>
    <w:p>
      <w:pPr>
        <w:keepNext/>
        <w:spacing w:line="360" w:lineRule="auto"/>
        <w:jc w:val="center"/>
        <w:rPr>
          <w:rFonts w:ascii="Times New Roman" w:hAnsi="Times New Roman" w:cs="Times New Roman"/>
        </w:rPr>
      </w:pPr>
      <w:r>
        <w:object>
          <v:shape id="_x0000_i1399" o:spt="75" type="#_x0000_t75" style="height:476.25pt;width:361.5pt;" o:ole="t" filled="f" o:preferrelative="t" stroked="f" coordsize="21600,21600">
            <v:path/>
            <v:fill on="f" focussize="0,0"/>
            <v:stroke on="f" joinstyle="miter"/>
            <v:imagedata r:id="rId648" cropleft="2253f" croptop="1017f" cropright="2584f" cropbottom="8432f" o:title=""/>
            <o:lock v:ext="edit" aspectratio="t"/>
            <w10:wrap type="none"/>
            <w10:anchorlock/>
          </v:shape>
          <o:OLEObject Type="Embed" ProgID="Visio.Drawing.15" ShapeID="_x0000_i1399" DrawAspect="Content" ObjectID="_1468076099" r:id="rId647">
            <o:LockedField>false</o:LockedField>
          </o:OLEObject>
        </w:object>
      </w:r>
    </w:p>
    <w:p>
      <w:pPr>
        <w:pStyle w:val="3"/>
        <w:jc w:val="center"/>
        <w:rPr>
          <w:rFonts w:ascii="Times New Roman" w:hAnsi="Times New Roman" w:cs="Times New Roman" w:eastAsiaTheme="minorEastAsia"/>
          <w:b/>
          <w:sz w:val="24"/>
          <w:szCs w:val="24"/>
        </w:rPr>
      </w:pPr>
      <w:r>
        <w:rPr>
          <w:rFonts w:ascii="Times New Roman" w:hAnsi="Times New Roman" w:cs="Times New Roman" w:eastAsiaTheme="minorEastAsia"/>
          <w:b/>
          <w:sz w:val="24"/>
          <w:szCs w:val="24"/>
        </w:rPr>
        <w:t xml:space="preserve">图4 - 14 </w:t>
      </w:r>
      <w:r>
        <w:rPr>
          <w:rFonts w:hint="eastAsia" w:ascii="Times New Roman" w:hAnsi="Times New Roman" w:cs="Times New Roman" w:eastAsiaTheme="minorEastAsia"/>
          <w:b/>
          <w:sz w:val="24"/>
          <w:szCs w:val="24"/>
        </w:rPr>
        <w:t>实验对比图</w:t>
      </w:r>
    </w:p>
    <w:p>
      <w:pPr>
        <w:pStyle w:val="25"/>
        <w:spacing w:after="156" w:afterLines="50"/>
        <w:ind w:left="357" w:firstLine="0" w:firstLineChars="0"/>
        <w:jc w:val="center"/>
        <w:rPr>
          <w:rFonts w:ascii="Times New Roman" w:hAnsi="Times New Roman" w:cs="Times New Roman"/>
          <w:b/>
          <w:sz w:val="24"/>
          <w:szCs w:val="24"/>
        </w:rPr>
      </w:pPr>
      <w:r>
        <w:rPr>
          <w:rFonts w:ascii="Times New Roman" w:hAnsi="Times New Roman" w:cs="Times New Roman"/>
          <w:b/>
          <w:sz w:val="24"/>
          <w:szCs w:val="24"/>
        </w:rPr>
        <w:t>(a)</w:t>
      </w:r>
      <w:r>
        <w:rPr>
          <w:rFonts w:hint="eastAsia" w:ascii="Times New Roman" w:hAnsi="Times New Roman" w:cs="Times New Roman"/>
          <w:b/>
          <w:sz w:val="24"/>
          <w:szCs w:val="24"/>
        </w:rPr>
        <w:t>EOM相位调制法频谱</w:t>
      </w:r>
      <w:r>
        <w:rPr>
          <w:rFonts w:ascii="Times New Roman" w:hAnsi="Times New Roman" w:cs="Times New Roman"/>
          <w:b/>
          <w:sz w:val="24"/>
          <w:szCs w:val="24"/>
        </w:rPr>
        <w:t xml:space="preserve"> (b)</w:t>
      </w:r>
      <w:r>
        <w:rPr>
          <w:rFonts w:hint="eastAsia" w:ascii="Times New Roman" w:hAnsi="Times New Roman" w:cs="Times New Roman"/>
          <w:b/>
          <w:sz w:val="24"/>
          <w:szCs w:val="24"/>
        </w:rPr>
        <w:t>RPM法频谱</w:t>
      </w:r>
      <w:r>
        <w:rPr>
          <w:rFonts w:ascii="Times New Roman" w:hAnsi="Times New Roman" w:cs="Times New Roman"/>
          <w:b/>
          <w:sz w:val="24"/>
          <w:szCs w:val="24"/>
        </w:rPr>
        <w:t xml:space="preserve"> (c)</w:t>
      </w:r>
      <w:r>
        <w:rPr>
          <w:rFonts w:hint="eastAsia" w:ascii="Times New Roman" w:hAnsi="Times New Roman" w:cs="Times New Roman"/>
          <w:b/>
          <w:sz w:val="24"/>
          <w:szCs w:val="24"/>
        </w:rPr>
        <w:t>重构位移</w:t>
      </w:r>
      <w:r>
        <w:rPr>
          <w:rFonts w:ascii="Times New Roman" w:hAnsi="Times New Roman" w:cs="Times New Roman"/>
          <w:b/>
          <w:sz w:val="24"/>
          <w:szCs w:val="24"/>
        </w:rPr>
        <w:t xml:space="preserve"> (d)</w:t>
      </w:r>
      <w:r>
        <w:rPr>
          <w:rFonts w:hint="eastAsia" w:ascii="Times New Roman" w:hAnsi="Times New Roman" w:cs="Times New Roman"/>
          <w:b/>
          <w:sz w:val="24"/>
          <w:szCs w:val="24"/>
        </w:rPr>
        <w:t>重构误差</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为进一步验证RPM方法优于EOM-PM方法，进行了一系列不同振幅的实验。使PZT</w:t>
      </w:r>
      <w:r>
        <w:rPr>
          <w:rFonts w:hint="eastAsia" w:ascii="Times New Roman" w:hAnsi="Times New Roman" w:cs="Times New Roman"/>
          <w:sz w:val="24"/>
          <w:szCs w:val="24"/>
          <w:vertAlign w:val="subscript"/>
        </w:rPr>
        <w:t>1</w:t>
      </w:r>
      <w:r>
        <w:rPr>
          <w:rFonts w:hint="eastAsia" w:ascii="Times New Roman" w:hAnsi="Times New Roman" w:cs="Times New Roman"/>
          <w:sz w:val="24"/>
          <w:szCs w:val="24"/>
        </w:rPr>
        <w:t>的驱动电压从5 V变化到15 V，步长为1 V，其他参数与前面实验保持一致。为了确保实验的可靠性，在每个驱动电压下都进行了多次测量。所提出的RPM和EOM-PM方法的重构误差如图</w:t>
      </w:r>
      <w:r>
        <w:rPr>
          <w:rFonts w:ascii="Times New Roman" w:hAnsi="Times New Roman" w:cs="Times New Roman"/>
          <w:sz w:val="24"/>
          <w:szCs w:val="24"/>
        </w:rPr>
        <w:t>4</w:t>
      </w:r>
      <w:r>
        <w:rPr>
          <w:rFonts w:hint="eastAsia" w:ascii="Times New Roman" w:hAnsi="Times New Roman" w:cs="Times New Roman"/>
          <w:sz w:val="24"/>
          <w:szCs w:val="24"/>
        </w:rPr>
        <w:t>-</w:t>
      </w:r>
      <w:r>
        <w:rPr>
          <w:rFonts w:ascii="Times New Roman" w:hAnsi="Times New Roman" w:cs="Times New Roman"/>
          <w:sz w:val="24"/>
          <w:szCs w:val="24"/>
        </w:rPr>
        <w:t>15</w:t>
      </w:r>
      <w:r>
        <w:rPr>
          <w:rFonts w:hint="eastAsia" w:ascii="Times New Roman" w:hAnsi="Times New Roman" w:cs="Times New Roman"/>
          <w:sz w:val="24"/>
          <w:szCs w:val="24"/>
        </w:rPr>
        <w:t>所示。可以看出，RPM方法的误差均在10</w:t>
      </w:r>
      <w:r>
        <w:rPr>
          <w:rFonts w:ascii="Times New Roman" w:hAnsi="Times New Roman" w:cs="Times New Roman"/>
          <w:sz w:val="24"/>
          <w:szCs w:val="24"/>
        </w:rPr>
        <w:t xml:space="preserve"> </w:t>
      </w:r>
      <w:r>
        <w:rPr>
          <w:rFonts w:hint="eastAsia" w:ascii="Times New Roman" w:hAnsi="Times New Roman" w:cs="Times New Roman"/>
          <w:sz w:val="24"/>
          <w:szCs w:val="24"/>
        </w:rPr>
        <w:t>nm以内，且其误差曲线始终位于EOM-PM方法的误差曲线下方。此实验结果对比表明，多次反射结合相位调制的RPM系统具有很高的位移测量精度。</w:t>
      </w:r>
    </w:p>
    <w:p>
      <w:pPr>
        <w:keepNext/>
        <w:spacing w:line="360" w:lineRule="auto"/>
        <w:jc w:val="center"/>
      </w:pPr>
      <w:r>
        <w:object>
          <v:shape id="_x0000_i1400" o:spt="75" type="#_x0000_t75" style="height:212.25pt;width:366.75pt;" o:ole="t" filled="f" o:preferrelative="t" stroked="f" coordsize="21600,21600">
            <v:path/>
            <v:fill on="f" focussize="0,0"/>
            <v:stroke on="f" joinstyle="miter"/>
            <v:imagedata r:id="rId650" cropleft="7024f" croptop="2949f" cropright="5632f" cropbottom="1756f" o:title=""/>
            <o:lock v:ext="edit" aspectratio="t"/>
            <w10:wrap type="none"/>
            <w10:anchorlock/>
          </v:shape>
          <o:OLEObject Type="Embed" ProgID="Origin50.Graph" ShapeID="_x0000_i1400" DrawAspect="Content" ObjectID="_1468076100" r:id="rId649">
            <o:LockedField>false</o:LockedField>
          </o:OLEObject>
        </w:object>
      </w:r>
    </w:p>
    <w:p>
      <w:pPr>
        <w:pStyle w:val="3"/>
        <w:spacing w:after="156" w:afterLines="5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 xml:space="preserve">图4- </w:t>
      </w:r>
      <w:r>
        <w:rPr>
          <w:rFonts w:ascii="Times New Roman" w:hAnsi="Times New Roman" w:cs="Times New Roman" w:eastAsiaTheme="minorEastAsia"/>
          <w:b/>
          <w:sz w:val="24"/>
          <w:szCs w:val="24"/>
        </w:rPr>
        <w:t xml:space="preserve">15 </w:t>
      </w:r>
      <w:r>
        <w:rPr>
          <w:rFonts w:hint="eastAsia" w:ascii="Times New Roman" w:hAnsi="Times New Roman" w:cs="Times New Roman" w:eastAsiaTheme="minorEastAsia"/>
          <w:b/>
          <w:sz w:val="24"/>
          <w:szCs w:val="24"/>
        </w:rPr>
        <w:t>不同驱动电压的误差对比图</w:t>
      </w:r>
    </w:p>
    <w:p>
      <w:pPr>
        <w:keepNext/>
        <w:spacing w:line="360" w:lineRule="auto"/>
        <w:jc w:val="center"/>
      </w:pPr>
      <w:r>
        <w:rPr>
          <w:rFonts w:hint="eastAsia"/>
        </w:rPr>
        <w:drawing>
          <wp:inline distT="0" distB="0" distL="0" distR="0">
            <wp:extent cx="5019675" cy="37693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651">
                      <a:extLst>
                        <a:ext uri="{28A0092B-C50C-407E-A947-70E740481C1C}">
                          <a14:useLocalDpi xmlns:a14="http://schemas.microsoft.com/office/drawing/2010/main" val="0"/>
                        </a:ext>
                      </a:extLst>
                    </a:blip>
                    <a:srcRect l="5466" t="3685" r="3959" b="4629"/>
                    <a:stretch>
                      <a:fillRect/>
                    </a:stretch>
                  </pic:blipFill>
                  <pic:spPr>
                    <a:xfrm>
                      <a:off x="0" y="0"/>
                      <a:ext cx="5020275" cy="3769420"/>
                    </a:xfrm>
                    <a:prstGeom prst="rect">
                      <a:avLst/>
                    </a:prstGeom>
                    <a:noFill/>
                    <a:ln>
                      <a:noFill/>
                    </a:ln>
                  </pic:spPr>
                </pic:pic>
              </a:graphicData>
            </a:graphic>
          </wp:inline>
        </w:drawing>
      </w:r>
    </w:p>
    <w:p>
      <w:pPr>
        <w:pStyle w:val="3"/>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 xml:space="preserve">图4- </w:t>
      </w:r>
      <w:r>
        <w:rPr>
          <w:rFonts w:ascii="Times New Roman" w:hAnsi="Times New Roman" w:cs="Times New Roman" w:eastAsiaTheme="minorEastAsia"/>
          <w:b/>
          <w:sz w:val="24"/>
          <w:szCs w:val="24"/>
        </w:rPr>
        <w:t xml:space="preserve">16 </w:t>
      </w:r>
      <w:r>
        <w:rPr>
          <w:rFonts w:hint="eastAsia" w:ascii="Times New Roman" w:hAnsi="Times New Roman" w:cs="Times New Roman" w:eastAsiaTheme="minorEastAsia"/>
          <w:b/>
          <w:sz w:val="24"/>
          <w:szCs w:val="24"/>
        </w:rPr>
        <w:t>三角波重构</w:t>
      </w:r>
    </w:p>
    <w:p>
      <w:pPr>
        <w:pStyle w:val="3"/>
        <w:spacing w:after="156" w:afterLines="50"/>
        <w:jc w:val="center"/>
        <w:rPr>
          <w:rFonts w:ascii="Times New Roman" w:hAnsi="Times New Roman" w:cs="Times New Roman" w:eastAsiaTheme="minorEastAsia"/>
          <w:b/>
          <w:sz w:val="24"/>
          <w:szCs w:val="24"/>
        </w:rPr>
      </w:pPr>
      <w:r>
        <w:rPr>
          <w:rFonts w:hint="eastAsia" w:ascii="Times New Roman" w:hAnsi="Times New Roman" w:cs="Times New Roman" w:eastAsiaTheme="minorEastAsia"/>
          <w:b/>
          <w:sz w:val="24"/>
          <w:szCs w:val="24"/>
        </w:rPr>
        <w:t>(</w:t>
      </w:r>
      <w:r>
        <w:rPr>
          <w:rFonts w:ascii="Times New Roman" w:hAnsi="Times New Roman" w:cs="Times New Roman" w:eastAsiaTheme="minorEastAsia"/>
          <w:b/>
          <w:sz w:val="24"/>
          <w:szCs w:val="24"/>
        </w:rPr>
        <w:t>a)SMI频谱 (</w:t>
      </w:r>
      <w:r>
        <w:rPr>
          <w:rFonts w:hint="eastAsia" w:ascii="Times New Roman" w:hAnsi="Times New Roman" w:cs="Times New Roman" w:eastAsiaTheme="minorEastAsia"/>
          <w:b/>
          <w:sz w:val="24"/>
          <w:szCs w:val="24"/>
        </w:rPr>
        <w:t>b</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 xml:space="preserve">包裹相位 </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c</w:t>
      </w:r>
      <w:r>
        <w:rPr>
          <w:rFonts w:ascii="Times New Roman" w:hAnsi="Times New Roman" w:cs="Times New Roman" w:eastAsiaTheme="minorEastAsia"/>
          <w:b/>
          <w:sz w:val="24"/>
          <w:szCs w:val="24"/>
        </w:rPr>
        <w:t>)</w:t>
      </w:r>
      <w:r>
        <w:rPr>
          <w:rFonts w:hint="eastAsia" w:ascii="Times New Roman" w:hAnsi="Times New Roman" w:cs="Times New Roman" w:eastAsiaTheme="minorEastAsia"/>
          <w:b/>
          <w:sz w:val="24"/>
          <w:szCs w:val="24"/>
        </w:rPr>
        <w:t>重构位移及原始位移</w:t>
      </w:r>
      <w:bookmarkStart w:id="254" w:name="_Toc37183299"/>
      <w:bookmarkStart w:id="255" w:name="_Toc69564504"/>
    </w:p>
    <w:p>
      <w:pPr>
        <w:pStyle w:val="52"/>
        <w:ind w:firstLine="480"/>
      </w:pPr>
      <w:r>
        <w:rPr>
          <w:rFonts w:hint="eastAsia"/>
        </w:rPr>
        <w:t>为了验证RPM不仅能进行正弦波形重构，还能进行其它波形的重构，</w:t>
      </w:r>
      <w:r>
        <w:rPr>
          <w:rFonts w:hint="eastAsia"/>
          <w:highlight w:val="yellow"/>
        </w:rPr>
        <w:t>使PZT1做三角波振动</w:t>
      </w:r>
      <w:r>
        <w:rPr>
          <w:rFonts w:hint="eastAsia"/>
        </w:rPr>
        <w:t>，其它参数同第一个实验，此时利用RPM方法获得的重构结果如图4-1</w:t>
      </w:r>
      <w:r>
        <w:t>6</w:t>
      </w:r>
      <w:r>
        <w:rPr>
          <w:rFonts w:hint="eastAsia"/>
        </w:rPr>
        <w:t>所示。图4-1</w:t>
      </w:r>
      <w:r>
        <w:t>6</w:t>
      </w:r>
      <w:r>
        <w:rPr>
          <w:rFonts w:hint="eastAsia"/>
        </w:rPr>
        <w:t>(a)、(b)分别为调制信号的频谱图和包裹相位。从图中可以看出，其相位翻转点间的条纹数与图4-1</w:t>
      </w:r>
      <w:r>
        <w:t>2</w:t>
      </w:r>
      <w:r>
        <w:rPr>
          <w:rFonts w:hint="eastAsia"/>
        </w:rPr>
        <w:t>(e)相同，</w:t>
      </w:r>
      <w:r>
        <w:rPr>
          <w:rFonts w:hint="eastAsia"/>
          <w:highlight w:val="yellow"/>
        </w:rPr>
        <w:t>这是因为目标物的振幅设置相同，条纹数仅取决于振幅大小，而与其他因素无关</w:t>
      </w:r>
      <w:r>
        <w:rPr>
          <w:rFonts w:hint="eastAsia"/>
        </w:rPr>
        <w:t>。最后重构出的三角波形如图4-1</w:t>
      </w:r>
      <w:r>
        <w:t>6</w:t>
      </w:r>
      <w:r>
        <w:rPr>
          <w:rFonts w:hint="eastAsia"/>
        </w:rPr>
        <w:t>(c)中的蓝色曲线，其与实际的三角波形（红色）基本一致。实验证明了RPM方法可用于三角波位移重构。</w:t>
      </w:r>
    </w:p>
    <w:p>
      <w:pPr>
        <w:pStyle w:val="13"/>
      </w:pPr>
      <w:bookmarkStart w:id="256" w:name="_Toc69843240"/>
      <w:bookmarkStart w:id="257" w:name="_Toc70084406"/>
      <w:bookmarkStart w:id="258" w:name="_Toc70085220"/>
      <w:bookmarkStart w:id="259" w:name="_Toc69843279"/>
      <w:r>
        <w:rPr>
          <w:rFonts w:ascii="Times New Roman" w:hAnsi="Times New Roman" w:cs="Times New Roman"/>
        </w:rPr>
        <w:t xml:space="preserve">4.5 </w:t>
      </w:r>
      <w:r>
        <w:t>本章小结</w:t>
      </w:r>
      <w:bookmarkEnd w:id="254"/>
      <w:bookmarkEnd w:id="255"/>
      <w:bookmarkEnd w:id="256"/>
      <w:bookmarkEnd w:id="257"/>
      <w:bookmarkEnd w:id="258"/>
      <w:bookmarkEnd w:id="259"/>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本章提出了一种反射式相位调制（RPM）方法来实现高精度的位移重构。该方法有效结合了多次反射与相位调制。其中相位调制是通过使用高频振动的反射镜实现的。一系列仿真和实验都证明了该方法的可行性和优越性。由仿真和实验结果可知，RPM系统可以通过增加反射次数来进一步扩大谐波分量的频谱，从而精确地重构远小于半波长的微弱振动位移。因此，该方法具有精度可扩展、测量范围宽、成本低、系统结构简单等优点，在高精度和纳米级振动监测领域具有极大的应用价值。</w:t>
      </w:r>
      <w:bookmarkStart w:id="260" w:name="_Toc37183300"/>
    </w:p>
    <w:p>
      <w:pPr>
        <w:widowControl/>
        <w:jc w:val="left"/>
        <w:rPr>
          <w:rFonts w:ascii="Times New Roman" w:hAnsi="Times New Roman" w:eastAsia="黑体" w:cs="Times New Roman"/>
          <w:sz w:val="30"/>
          <w:szCs w:val="30"/>
        </w:rPr>
      </w:pPr>
      <w:r>
        <w:rPr>
          <w:rFonts w:ascii="Times New Roman" w:hAnsi="Times New Roman" w:eastAsia="黑体" w:cs="Times New Roman"/>
          <w:sz w:val="30"/>
          <w:szCs w:val="30"/>
        </w:rPr>
        <w:br w:type="page"/>
      </w:r>
      <w:r>
        <w:rPr>
          <w:rFonts w:ascii="Times New Roman" w:hAnsi="Times New Roman" w:eastAsia="黑体" w:cs="Times New Roman"/>
          <w:sz w:val="30"/>
          <w:szCs w:val="30"/>
        </w:rPr>
        <w:br w:type="page"/>
      </w:r>
    </w:p>
    <w:p>
      <w:pPr>
        <w:widowControl/>
        <w:jc w:val="left"/>
        <w:rPr>
          <w:rFonts w:ascii="Times New Roman" w:hAnsi="Times New Roman" w:eastAsia="黑体" w:cs="Times New Roman"/>
          <w:sz w:val="30"/>
          <w:szCs w:val="30"/>
        </w:rPr>
        <w:sectPr>
          <w:headerReference r:id="rId16" w:type="default"/>
          <w:type w:val="continuous"/>
          <w:pgSz w:w="11906" w:h="16838"/>
          <w:pgMar w:top="1440" w:right="1588" w:bottom="1440" w:left="1588" w:header="851" w:footer="992" w:gutter="0"/>
          <w:cols w:space="425" w:num="1"/>
          <w:docGrid w:type="lines" w:linePitch="312" w:charSpace="0"/>
        </w:sectPr>
      </w:pPr>
    </w:p>
    <w:p>
      <w:pPr>
        <w:pStyle w:val="15"/>
      </w:pPr>
      <w:bookmarkStart w:id="261" w:name="_Toc70085221"/>
      <w:bookmarkStart w:id="262" w:name="_Toc69843280"/>
      <w:bookmarkStart w:id="263" w:name="_Toc70084407"/>
      <w:bookmarkStart w:id="264" w:name="_Toc69843241"/>
      <w:bookmarkStart w:id="265" w:name="_Toc69564505"/>
      <w:r>
        <w:t xml:space="preserve">第五章 </w:t>
      </w:r>
      <w:r>
        <w:rPr>
          <w:rFonts w:hint="eastAsia"/>
        </w:rPr>
        <w:t>总结与展望</w:t>
      </w:r>
      <w:bookmarkEnd w:id="260"/>
      <w:bookmarkEnd w:id="261"/>
      <w:bookmarkEnd w:id="262"/>
      <w:bookmarkEnd w:id="263"/>
      <w:bookmarkEnd w:id="264"/>
      <w:bookmarkEnd w:id="265"/>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激光自混合干涉技术具有光路简单、结构紧凑、易准直、灵敏度高、可判别方向以及成本低等传统双光束干涉测量技术无法比拟的优点，因此，其具有十分广阔的应用前景。而本文基于激光自混合干涉效应，以更高精度、更宽量程为研究目标，开展了一系列研究工作，主要内容如下：</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（1）简要介绍了激光自混合干涉的概念及特点，详细阐述了激光自混合干涉理论的研究进展，并对激光自混合干涉技术在位移振动、绝对距离以及速度测量等方面的应用进展进行综述。</w:t>
      </w:r>
    </w:p>
    <w:p>
      <w:pPr>
        <w:pStyle w:val="25"/>
        <w:spacing w:line="360" w:lineRule="auto"/>
        <w:ind w:firstLine="480"/>
        <w:rPr>
          <w:rFonts w:ascii="Times New Roman" w:hAnsi="Times New Roman" w:cs="Times New Roman"/>
          <w:sz w:val="24"/>
          <w:szCs w:val="24"/>
        </w:rPr>
      </w:pPr>
      <w:r>
        <w:rPr>
          <w:rFonts w:hint="eastAsia" w:ascii="Times New Roman" w:hAnsi="Times New Roman" w:cs="Times New Roman"/>
          <w:sz w:val="24"/>
          <w:szCs w:val="24"/>
        </w:rPr>
        <w:t>（2）基于F-P三镜腔理论模型，详细地推导了外部有无光反馈情况下光学系统的稳态方程，并建立用于描述激光器输出特性的数学模型。使用MATLAB模拟分析了系统中三个重要的模型参数（光反馈强度因子C、激光线宽展宽因子以及外腔相位）对激光器输出的影响，并搭建半导体激光自混合振动测量系统进行实验加以验证。</w:t>
      </w:r>
    </w:p>
    <w:p>
      <w:pPr>
        <w:pStyle w:val="25"/>
        <w:spacing w:line="360" w:lineRule="auto"/>
        <w:ind w:firstLine="480"/>
        <w:rPr>
          <w:rFonts w:ascii="Times New Roman" w:hAnsi="Times New Roman" w:cs="Times New Roman"/>
          <w:sz w:val="24"/>
          <w:szCs w:val="24"/>
        </w:rPr>
      </w:pPr>
      <w:r>
        <w:rPr>
          <w:rFonts w:hint="eastAsia" w:ascii="Times New Roman" w:hAnsi="Times New Roman" w:cs="Times New Roman"/>
          <w:sz w:val="24"/>
          <w:szCs w:val="24"/>
        </w:rPr>
        <w:t>（3）为了实现高精度位移重构，提出一种新型的多次反射透射式相位调制（MRT-PM）方法，其在传统的EOM相位调制系统中引入多次反射技术，进一步提高了相位测量精度。文章中对该方法的调制和解调过程进行了详细分析，通过数学推导建立相应的理论模型，并对调制深度以及调制频率的选择进行了说明。利用MATLAB模拟仿真验证了</w:t>
      </w:r>
      <w:r>
        <w:rPr>
          <w:rFonts w:ascii="Times New Roman" w:hAnsi="Times New Roman" w:cs="Times New Roman"/>
          <w:sz w:val="24"/>
          <w:szCs w:val="24"/>
        </w:rPr>
        <w:t>MRT-PM</w:t>
      </w:r>
      <w:r>
        <w:rPr>
          <w:rFonts w:hint="eastAsia" w:ascii="Times New Roman" w:hAnsi="Times New Roman" w:cs="Times New Roman"/>
          <w:sz w:val="24"/>
          <w:szCs w:val="24"/>
        </w:rPr>
        <w:t>方法的可行性。最后搭建相应的实验系统，进行了不同振幅、不同反射次数以及与传统EOM相位调制的对比实验。对于振幅为44.2</w:t>
      </w:r>
      <w:r>
        <w:rPr>
          <w:rFonts w:ascii="Times New Roman" w:hAnsi="Times New Roman" w:cs="Times New Roman"/>
          <w:sz w:val="24"/>
          <w:szCs w:val="24"/>
        </w:rPr>
        <w:t xml:space="preserve"> nm</w:t>
      </w:r>
      <w:r>
        <w:rPr>
          <w:rFonts w:hint="eastAsia" w:ascii="Times New Roman" w:hAnsi="Times New Roman" w:cs="Times New Roman"/>
          <w:sz w:val="24"/>
          <w:szCs w:val="24"/>
        </w:rPr>
        <w:t>的振动，实验重构误差为2.1 nm。实验结果证明，该方法具有抗干扰性能高、测量范围宽、精度可扩展等优点。</w:t>
      </w:r>
    </w:p>
    <w:p>
      <w:pPr>
        <w:pStyle w:val="25"/>
        <w:spacing w:line="360" w:lineRule="auto"/>
        <w:ind w:firstLine="480"/>
        <w:rPr>
          <w:rFonts w:ascii="Times New Roman" w:hAnsi="Times New Roman" w:cs="Times New Roman"/>
          <w:sz w:val="24"/>
          <w:szCs w:val="24"/>
        </w:rPr>
      </w:pPr>
      <w:r>
        <w:rPr>
          <w:rFonts w:hint="eastAsia" w:ascii="Times New Roman" w:hAnsi="Times New Roman" w:cs="Times New Roman"/>
          <w:sz w:val="24"/>
          <w:szCs w:val="24"/>
        </w:rPr>
        <w:t>（4）设计了一种基于反射式相位调制（RPM）的高精度自混合干涉测量系统。该系统通过使用高频振动的反射镜进行相位调制，同时实现多次反射。仿真和实验都证明了该系统位移重构的可行性，且其还可通过增加反射次数来进一步拓宽谐波频谱，从而精确地重构远小于</w:t>
      </w:r>
      <w:bookmarkStart w:id="266" w:name="OLE_LINK69"/>
      <w:r>
        <w:rPr>
          <w:rFonts w:ascii="Times New Roman" w:hAnsi="Times New Roman" w:cs="Times New Roman"/>
          <w:position w:val="-6"/>
          <w:sz w:val="24"/>
          <w:szCs w:val="24"/>
        </w:rPr>
        <w:object>
          <v:shape id="_x0000_i1401" o:spt="75" type="#_x0000_t75" style="height:13.5pt;width:9.75pt;" o:ole="t" filled="f" o:preferrelative="t" stroked="f" coordsize="21600,21600">
            <v:path/>
            <v:fill on="f" focussize="0,0"/>
            <v:stroke on="f" joinstyle="miter"/>
            <v:imagedata r:id="rId24" o:title=""/>
            <o:lock v:ext="edit" aspectratio="t"/>
            <w10:wrap type="none"/>
            <w10:anchorlock/>
          </v:shape>
          <o:OLEObject Type="Embed" ProgID="Equation.DSMT4" ShapeID="_x0000_i1401" DrawAspect="Content" ObjectID="_1468076101" r:id="rId652">
            <o:LockedField>false</o:LockedField>
          </o:OLEObject>
        </w:object>
      </w:r>
      <w:bookmarkEnd w:id="266"/>
      <w:r>
        <w:rPr>
          <w:rFonts w:hint="eastAsia" w:ascii="Times New Roman" w:hAnsi="Times New Roman" w:cs="Times New Roman"/>
          <w:sz w:val="24"/>
          <w:szCs w:val="24"/>
        </w:rPr>
        <w:t>/2的微弱振动位移。在不同振幅下的实验中，该方法的重构误差均小于10nm。在振幅为229 nm时，测得的误差最小为3 nm。因此，该系统具有精度可扩展、测量范围宽、结构简单、成本低等优点，在高精度纳米级振动监测领域中具有潜在的应用价值。</w:t>
      </w:r>
    </w:p>
    <w:p>
      <w:pPr>
        <w:spacing w:line="360" w:lineRule="auto"/>
        <w:rPr>
          <w:rFonts w:ascii="Times New Roman" w:hAnsi="Times New Roman" w:cs="Times New Roman"/>
          <w:sz w:val="24"/>
          <w:szCs w:val="24"/>
        </w:rPr>
      </w:pPr>
    </w:p>
    <w:p>
      <w:pPr>
        <w:spacing w:line="360" w:lineRule="auto"/>
        <w:ind w:firstLine="482" w:firstLineChars="200"/>
        <w:rPr>
          <w:rFonts w:ascii="Times New Roman" w:hAnsi="Times New Roman" w:cs="Times New Roman"/>
          <w:b/>
          <w:sz w:val="24"/>
          <w:szCs w:val="24"/>
        </w:rPr>
      </w:pPr>
      <w:r>
        <w:rPr>
          <w:rFonts w:ascii="Times New Roman" w:hAnsi="Times New Roman" w:cs="Times New Roman"/>
          <w:b/>
          <w:sz w:val="24"/>
          <w:szCs w:val="24"/>
        </w:rPr>
        <w:t>基于本文的研究内容，</w:t>
      </w:r>
      <w:r>
        <w:rPr>
          <w:rFonts w:hint="eastAsia" w:ascii="Times New Roman" w:hAnsi="Times New Roman" w:cs="Times New Roman"/>
          <w:b/>
          <w:sz w:val="24"/>
          <w:szCs w:val="24"/>
        </w:rPr>
        <w:t>尚有许多问题值得进一步深入研究</w:t>
      </w:r>
      <w:r>
        <w:rPr>
          <w:rFonts w:ascii="Times New Roman" w:hAnsi="Times New Roman" w:cs="Times New Roman"/>
          <w:b/>
          <w:sz w:val="24"/>
          <w:szCs w:val="24"/>
        </w:rPr>
        <w:t>：</w:t>
      </w:r>
    </w:p>
    <w:p>
      <w:pPr>
        <w:pStyle w:val="25"/>
        <w:spacing w:line="360" w:lineRule="auto"/>
        <w:ind w:firstLine="480"/>
        <w:rPr>
          <w:rFonts w:ascii="Times New Roman" w:hAnsi="Times New Roman" w:cs="Times New Roman"/>
          <w:sz w:val="24"/>
          <w:szCs w:val="24"/>
        </w:rPr>
      </w:pPr>
      <w:r>
        <w:rPr>
          <w:rFonts w:hint="eastAsia" w:ascii="Times New Roman" w:hAnsi="Times New Roman" w:cs="Times New Roman"/>
          <w:sz w:val="24"/>
          <w:szCs w:val="24"/>
        </w:rPr>
        <w:t>（1）在适度反馈和强反馈条件下，分析第三、四章提出的两种方法位移重构的可行性。</w:t>
      </w:r>
    </w:p>
    <w:p>
      <w:pPr>
        <w:pStyle w:val="25"/>
        <w:spacing w:line="360" w:lineRule="auto"/>
        <w:ind w:firstLine="480"/>
        <w:rPr>
          <w:rFonts w:ascii="Times New Roman" w:hAnsi="Times New Roman" w:cs="Times New Roman"/>
          <w:sz w:val="24"/>
          <w:szCs w:val="24"/>
        </w:rPr>
      </w:pPr>
      <w:r>
        <w:rPr>
          <w:rFonts w:hint="eastAsia" w:ascii="Times New Roman" w:hAnsi="Times New Roman" w:cs="Times New Roman"/>
          <w:sz w:val="24"/>
          <w:szCs w:val="24"/>
        </w:rPr>
        <w:t>（2）在第四章中，有对反射次数极大的情况进行模拟仿真，但由于受到实验条件的限制，实验只进行了反射两次下的位移重构。因此，接下来将购置合适的实验装置以完成更多次反射的实验研究，以验证反射次数与重构精度的关系。</w:t>
      </w:r>
    </w:p>
    <w:p>
      <w:pPr>
        <w:pStyle w:val="25"/>
        <w:spacing w:line="360" w:lineRule="auto"/>
        <w:ind w:firstLine="480"/>
        <w:rPr>
          <w:rFonts w:ascii="Times New Roman" w:hAnsi="Times New Roman" w:cs="Times New Roman"/>
          <w:sz w:val="24"/>
          <w:szCs w:val="24"/>
        </w:rPr>
      </w:pPr>
      <w:r>
        <w:rPr>
          <w:rFonts w:hint="eastAsia" w:ascii="Times New Roman" w:hAnsi="Times New Roman" w:cs="Times New Roman"/>
          <w:sz w:val="24"/>
          <w:szCs w:val="24"/>
        </w:rPr>
        <w:t>（3）考虑将本文提出方法对应的位移测量系统集成化，使系统具有自动化分析与处理自混合信号的功能，从而实现目标物位移的实时重构。</w:t>
      </w:r>
    </w:p>
    <w:p>
      <w:pPr>
        <w:widowControl/>
        <w:jc w:val="left"/>
        <w:rPr>
          <w:rFonts w:ascii="Times New Roman" w:hAnsi="Times New Roman" w:cs="Times New Roman"/>
          <w:sz w:val="24"/>
          <w:szCs w:val="24"/>
        </w:rPr>
      </w:pPr>
      <w:bookmarkStart w:id="267" w:name="_Toc4442458"/>
    </w:p>
    <w:p>
      <w:pPr>
        <w:widowControl/>
        <w:jc w:val="left"/>
        <w:rPr>
          <w:rFonts w:ascii="Times New Roman" w:hAnsi="Times New Roman" w:eastAsia="黑体" w:cs="Times New Roman"/>
          <w:b/>
          <w:bCs/>
          <w:sz w:val="30"/>
          <w:szCs w:val="30"/>
        </w:rPr>
      </w:pPr>
      <w:r>
        <w:rPr>
          <w:rFonts w:ascii="Times New Roman" w:hAnsi="Times New Roman" w:cs="Times New Roman"/>
          <w:szCs w:val="30"/>
        </w:rPr>
        <w:br w:type="page"/>
      </w:r>
    </w:p>
    <w:p>
      <w:pPr>
        <w:pStyle w:val="15"/>
        <w:jc w:val="both"/>
        <w:rPr>
          <w:rFonts w:ascii="Times New Roman" w:hAnsi="Times New Roman" w:cs="Times New Roman"/>
          <w:szCs w:val="30"/>
        </w:rPr>
        <w:sectPr>
          <w:headerReference r:id="rId17" w:type="default"/>
          <w:pgSz w:w="11906" w:h="16838"/>
          <w:pgMar w:top="1440" w:right="1588" w:bottom="1440" w:left="1588" w:header="851" w:footer="992" w:gutter="0"/>
          <w:cols w:space="425" w:num="1"/>
          <w:docGrid w:type="lines" w:linePitch="312" w:charSpace="0"/>
        </w:sectPr>
      </w:pPr>
    </w:p>
    <w:bookmarkEnd w:id="267"/>
    <w:p>
      <w:pPr>
        <w:pStyle w:val="15"/>
        <w:rPr>
          <w:rFonts w:ascii="Times New Roman" w:hAnsi="Times New Roman" w:cs="Times New Roman"/>
          <w:szCs w:val="30"/>
        </w:rPr>
      </w:pPr>
      <w:bookmarkStart w:id="268" w:name="_Toc69843242"/>
      <w:bookmarkStart w:id="269" w:name="_Toc69564506"/>
      <w:bookmarkStart w:id="270" w:name="_Toc4442459"/>
      <w:bookmarkStart w:id="271" w:name="_Toc70084408"/>
      <w:bookmarkStart w:id="272" w:name="_Toc69843281"/>
      <w:bookmarkStart w:id="273" w:name="_Toc70085222"/>
      <w:r>
        <w:rPr>
          <w:rFonts w:ascii="Times New Roman" w:hAnsi="Times New Roman" w:cs="Times New Roman"/>
          <w:szCs w:val="30"/>
        </w:rPr>
        <w:t>参考文献</w:t>
      </w:r>
      <w:bookmarkEnd w:id="268"/>
      <w:bookmarkEnd w:id="269"/>
      <w:bookmarkEnd w:id="270"/>
      <w:bookmarkEnd w:id="271"/>
      <w:bookmarkEnd w:id="272"/>
      <w:bookmarkEnd w:id="273"/>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274" w:name="_Ref40725882"/>
      <w:r>
        <w:rPr>
          <w:rStyle w:val="29"/>
          <w:rFonts w:ascii="Times New Roman" w:hAnsi="Times New Roman" w:cs="Times New Roman"/>
          <w:color w:val="auto"/>
          <w:sz w:val="21"/>
          <w:szCs w:val="21"/>
        </w:rPr>
        <w:t>King P, Steward G J. Metrology with an optical maser [J]. The New Scientist, 1963, 17: 180.</w:t>
      </w:r>
      <w:bookmarkEnd w:id="274"/>
    </w:p>
    <w:p>
      <w:pPr>
        <w:pStyle w:val="25"/>
        <w:numPr>
          <w:ilvl w:val="0"/>
          <w:numId w:val="7"/>
        </w:numPr>
        <w:spacing w:line="180" w:lineRule="atLeast"/>
        <w:ind w:firstLineChars="0"/>
        <w:rPr>
          <w:rStyle w:val="29"/>
          <w:rFonts w:ascii="Times New Roman" w:hAnsi="Times New Roman"/>
          <w:color w:val="auto"/>
          <w:sz w:val="21"/>
          <w:szCs w:val="21"/>
        </w:rPr>
      </w:pPr>
      <w:bookmarkStart w:id="275" w:name="_Ref3970722"/>
      <w:r>
        <w:rPr>
          <w:rStyle w:val="29"/>
          <w:rFonts w:ascii="Times New Roman" w:hAnsi="Times New Roman"/>
          <w:color w:val="auto"/>
          <w:sz w:val="21"/>
          <w:szCs w:val="21"/>
        </w:rPr>
        <w:t xml:space="preserve">Lang R, Kobayashi K. External Optical Feedback Effects on Semiconductor Injection-Laser Properties [J]. </w:t>
      </w:r>
      <w:r>
        <w:rPr>
          <w:rFonts w:ascii="Times New Roman" w:hAnsi="Times New Roman" w:cs="Times New Roman"/>
          <w:szCs w:val="21"/>
        </w:rPr>
        <w:t xml:space="preserve">IEEE Journal of Quantum Electronics, </w:t>
      </w:r>
      <w:r>
        <w:rPr>
          <w:rStyle w:val="29"/>
          <w:rFonts w:ascii="Times New Roman" w:hAnsi="Times New Roman"/>
          <w:color w:val="auto"/>
          <w:sz w:val="21"/>
          <w:szCs w:val="21"/>
        </w:rPr>
        <w:t>1980, 16(3): 347-355.</w:t>
      </w:r>
      <w:bookmarkEnd w:id="275"/>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276" w:name="_Ref69648110"/>
      <w:r>
        <w:rPr>
          <w:rStyle w:val="29"/>
          <w:rFonts w:ascii="Times New Roman" w:hAnsi="Times New Roman" w:cs="Times New Roman"/>
          <w:color w:val="auto"/>
          <w:sz w:val="21"/>
          <w:szCs w:val="21"/>
        </w:rPr>
        <w:t>Agrawal G. Line narrowing in a single-mode injection laser due to external optical</w:t>
      </w:r>
      <w:r>
        <w:rPr>
          <w:rStyle w:val="29"/>
          <w:rFonts w:hint="eastAsia" w:ascii="Times New Roman" w:hAnsi="Times New Roman" w:cs="Times New Roman"/>
          <w:color w:val="auto"/>
          <w:sz w:val="21"/>
          <w:szCs w:val="21"/>
        </w:rPr>
        <w:t xml:space="preserve"> </w:t>
      </w:r>
      <w:r>
        <w:rPr>
          <w:rStyle w:val="29"/>
          <w:rFonts w:ascii="Times New Roman" w:hAnsi="Times New Roman" w:cs="Times New Roman"/>
          <w:color w:val="auto"/>
          <w:sz w:val="21"/>
          <w:szCs w:val="21"/>
        </w:rPr>
        <w:t xml:space="preserve">feedback [J]. </w:t>
      </w:r>
      <w:r>
        <w:rPr>
          <w:rFonts w:ascii="Times New Roman" w:hAnsi="Times New Roman" w:cs="Times New Roman"/>
          <w:szCs w:val="21"/>
        </w:rPr>
        <w:t>IEEE Journal of Quantum Electronics</w:t>
      </w:r>
      <w:r>
        <w:rPr>
          <w:rStyle w:val="29"/>
          <w:rFonts w:ascii="Times New Roman" w:hAnsi="Times New Roman" w:cs="Times New Roman"/>
          <w:color w:val="auto"/>
          <w:sz w:val="21"/>
          <w:szCs w:val="21"/>
        </w:rPr>
        <w:t>, 1984, 20(5):468-471.</w:t>
      </w:r>
      <w:bookmarkEnd w:id="276"/>
    </w:p>
    <w:p>
      <w:pPr>
        <w:pStyle w:val="34"/>
        <w:numPr>
          <w:ilvl w:val="0"/>
          <w:numId w:val="7"/>
        </w:numPr>
        <w:spacing w:line="180" w:lineRule="atLeast"/>
        <w:jc w:val="both"/>
        <w:rPr>
          <w:rFonts w:ascii="Times New Roman" w:hAnsi="Times New Roman" w:cs="Times New Roman"/>
          <w:color w:val="auto"/>
          <w:sz w:val="21"/>
          <w:szCs w:val="21"/>
        </w:rPr>
      </w:pPr>
      <w:bookmarkStart w:id="277" w:name="_Ref69648124"/>
      <w:bookmarkStart w:id="278" w:name="_Ref3970844"/>
      <w:bookmarkStart w:id="279" w:name="_Ref40725969"/>
      <w:r>
        <w:rPr>
          <w:rFonts w:ascii="Times New Roman" w:hAnsi="Times New Roman" w:cs="Times New Roman"/>
          <w:color w:val="auto"/>
          <w:sz w:val="21"/>
          <w:szCs w:val="21"/>
        </w:rPr>
        <w:t>Acket G A, Lenstra D, Den Boef A, et al. The influence of feedback intensity on longitudinal mode properties and optical noise in index-guided semiconductor lasers [J]. IEEE Journal of Quantum Electronics, 1984, 20(10): 1163-1169.</w:t>
      </w:r>
      <w:bookmarkEnd w:id="277"/>
    </w:p>
    <w:bookmarkEnd w:id="278"/>
    <w:bookmarkEnd w:id="279"/>
    <w:p>
      <w:pPr>
        <w:pStyle w:val="25"/>
        <w:numPr>
          <w:ilvl w:val="0"/>
          <w:numId w:val="7"/>
        </w:numPr>
        <w:spacing w:line="180" w:lineRule="atLeast"/>
        <w:ind w:firstLineChars="0"/>
        <w:rPr>
          <w:rFonts w:ascii="Times New Roman" w:hAnsi="Times New Roman" w:cs="Times New Roman"/>
          <w:szCs w:val="21"/>
        </w:rPr>
      </w:pPr>
      <w:bookmarkStart w:id="280" w:name="_Ref40725981"/>
      <w:r>
        <w:rPr>
          <w:rFonts w:ascii="Times New Roman" w:hAnsi="Times New Roman" w:cs="Times New Roman"/>
          <w:szCs w:val="21"/>
        </w:rPr>
        <w:t>Shimizu E T. Directional discrimination in the self-mixing type laser Doppler velocimeter [J]. Applied Optics, 1987, 26(21):4541-4544.</w:t>
      </w:r>
      <w:bookmarkEnd w:id="280"/>
    </w:p>
    <w:p>
      <w:pPr>
        <w:pStyle w:val="25"/>
        <w:numPr>
          <w:ilvl w:val="0"/>
          <w:numId w:val="7"/>
        </w:numPr>
        <w:spacing w:line="180" w:lineRule="atLeast"/>
        <w:ind w:firstLineChars="0"/>
        <w:rPr>
          <w:rFonts w:ascii="Times New Roman" w:hAnsi="Times New Roman" w:cs="Times New Roman"/>
          <w:szCs w:val="21"/>
        </w:rPr>
      </w:pPr>
      <w:bookmarkStart w:id="281" w:name="_Ref40725989"/>
      <w:r>
        <w:rPr>
          <w:rFonts w:ascii="Times New Roman" w:hAnsi="Times New Roman" w:cs="Times New Roman"/>
          <w:szCs w:val="21"/>
        </w:rPr>
        <w:t>Groot P, Gallatin G M, Macomber S H. Ranging and velocimetry signal generation in a backscatter-modulated laser diode [J]. Applied Optics, 1988, 27(21): 4475-4480.</w:t>
      </w:r>
      <w:bookmarkEnd w:id="281"/>
    </w:p>
    <w:p>
      <w:pPr>
        <w:pStyle w:val="25"/>
        <w:numPr>
          <w:ilvl w:val="0"/>
          <w:numId w:val="7"/>
        </w:numPr>
        <w:spacing w:line="180" w:lineRule="atLeast"/>
        <w:ind w:firstLineChars="0"/>
        <w:rPr>
          <w:rFonts w:ascii="Times New Roman" w:hAnsi="Times New Roman" w:cs="Times New Roman"/>
          <w:szCs w:val="21"/>
        </w:rPr>
      </w:pPr>
      <w:bookmarkStart w:id="282" w:name="_Ref69648169"/>
      <w:bookmarkStart w:id="283" w:name="_Ref40726002"/>
      <w:r>
        <w:rPr>
          <w:rFonts w:ascii="Times New Roman" w:hAnsi="Times New Roman" w:cs="Times New Roman"/>
          <w:szCs w:val="21"/>
        </w:rPr>
        <w:t>Groot P. Range-dependent Optical Feedback Effects on the Multimode Spectrum of Laser Diodes [J]. Optica Acta International Journal of Optics, 1990, 37(7): 1199-1214.</w:t>
      </w:r>
      <w:bookmarkEnd w:id="282"/>
    </w:p>
    <w:bookmarkEnd w:id="283"/>
    <w:p>
      <w:pPr>
        <w:pStyle w:val="25"/>
        <w:numPr>
          <w:ilvl w:val="0"/>
          <w:numId w:val="7"/>
        </w:numPr>
        <w:spacing w:line="180" w:lineRule="atLeast"/>
        <w:ind w:firstLineChars="0"/>
        <w:rPr>
          <w:rFonts w:ascii="Times New Roman" w:hAnsi="Times New Roman" w:cs="Times New Roman"/>
          <w:szCs w:val="21"/>
        </w:rPr>
      </w:pPr>
      <w:bookmarkStart w:id="284" w:name="_Ref69648179"/>
      <w:bookmarkStart w:id="285" w:name="_Ref40726008"/>
      <w:r>
        <w:rPr>
          <w:rFonts w:ascii="Times New Roman" w:hAnsi="Times New Roman" w:cs="Times New Roman"/>
          <w:szCs w:val="21"/>
        </w:rPr>
        <w:t>Wang W M, Boyle W J, Grattan K T, et al. Fiber-optic Doppler velocimeter that incorporates active optical feedback from a diode laser [J]. Optics Letters, 1992, 17(11): 819-821.</w:t>
      </w:r>
      <w:bookmarkEnd w:id="284"/>
    </w:p>
    <w:p>
      <w:pPr>
        <w:pStyle w:val="25"/>
        <w:numPr>
          <w:ilvl w:val="0"/>
          <w:numId w:val="7"/>
        </w:numPr>
        <w:spacing w:line="180" w:lineRule="atLeast"/>
        <w:ind w:firstLineChars="0"/>
        <w:rPr>
          <w:rFonts w:ascii="Times New Roman" w:hAnsi="Times New Roman" w:cs="Times New Roman"/>
          <w:szCs w:val="21"/>
        </w:rPr>
      </w:pPr>
      <w:bookmarkStart w:id="286" w:name="_Ref69648191"/>
      <w:r>
        <w:rPr>
          <w:rFonts w:ascii="Times New Roman" w:hAnsi="Times New Roman" w:cs="Times New Roman"/>
          <w:szCs w:val="21"/>
        </w:rPr>
        <w:t>Wang W M, Boyle W J , Grattan K T, et al. Self-mixing interference in a diode-laser experimental observations and theoretical analysis [J]. Applied Optics, 1993, 32(9): 1551-1558.</w:t>
      </w:r>
      <w:bookmarkEnd w:id="286"/>
    </w:p>
    <w:p>
      <w:pPr>
        <w:pStyle w:val="25"/>
        <w:numPr>
          <w:ilvl w:val="0"/>
          <w:numId w:val="7"/>
        </w:numPr>
        <w:spacing w:line="180" w:lineRule="atLeast"/>
        <w:ind w:firstLineChars="0"/>
        <w:rPr>
          <w:rFonts w:ascii="Times New Roman" w:hAnsi="Times New Roman" w:cs="Times New Roman"/>
          <w:szCs w:val="21"/>
        </w:rPr>
      </w:pPr>
      <w:bookmarkStart w:id="287" w:name="_Ref69648203"/>
      <w:r>
        <w:rPr>
          <w:rFonts w:ascii="Times New Roman" w:hAnsi="Times New Roman" w:cs="Times New Roman"/>
          <w:szCs w:val="21"/>
        </w:rPr>
        <w:t>Smith J A, Rathe U W, Burger C P. Lasers with optical feedback as displacement sensors [J]. Optical Engineering, 1995, 34(9): 2802-2810.</w:t>
      </w:r>
      <w:bookmarkEnd w:id="285"/>
      <w:bookmarkEnd w:id="287"/>
    </w:p>
    <w:p>
      <w:pPr>
        <w:pStyle w:val="25"/>
        <w:numPr>
          <w:ilvl w:val="0"/>
          <w:numId w:val="7"/>
        </w:numPr>
        <w:spacing w:line="180" w:lineRule="atLeast"/>
        <w:ind w:firstLineChars="0"/>
        <w:rPr>
          <w:rFonts w:ascii="Times New Roman" w:hAnsi="Times New Roman" w:cs="Times New Roman"/>
          <w:szCs w:val="21"/>
        </w:rPr>
      </w:pPr>
      <w:bookmarkStart w:id="288" w:name="_Ref40726024"/>
      <w:r>
        <w:rPr>
          <w:rFonts w:ascii="Times New Roman" w:hAnsi="Times New Roman" w:cs="Times New Roman"/>
          <w:szCs w:val="21"/>
        </w:rPr>
        <w:t>Merlo S, Donati S. Reconstruction of displacement waveforms with a single-channel laser-diode feedback interferometer [J]. IEEE Journal of Quantum Electronics, 1997, 33(4): 527-531.</w:t>
      </w:r>
      <w:bookmarkEnd w:id="288"/>
    </w:p>
    <w:p>
      <w:pPr>
        <w:pStyle w:val="25"/>
        <w:numPr>
          <w:ilvl w:val="0"/>
          <w:numId w:val="7"/>
        </w:numPr>
        <w:spacing w:line="180" w:lineRule="atLeast"/>
        <w:ind w:firstLineChars="0"/>
        <w:rPr>
          <w:rFonts w:ascii="Times New Roman" w:hAnsi="Times New Roman" w:cs="Times New Roman"/>
          <w:szCs w:val="21"/>
        </w:rPr>
      </w:pPr>
      <w:bookmarkStart w:id="289" w:name="_Ref40726030"/>
      <w:bookmarkStart w:id="290" w:name="_Ref69648235"/>
      <w:r>
        <w:rPr>
          <w:rFonts w:ascii="Times New Roman" w:hAnsi="Times New Roman" w:cs="Times New Roman"/>
          <w:szCs w:val="21"/>
        </w:rPr>
        <w:t>Abdulrhmann S G, Ahmed M, Okamoto T, et al. An improved analysis of semiconductor laser dynamics under strong optical feedback [J]. IEEE Journal of Selected Topics in Quantum Electronics, 2003, 9(5): 1265-1274.</w:t>
      </w:r>
      <w:bookmarkEnd w:id="289"/>
      <w:bookmarkEnd w:id="290"/>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291" w:name="_Ref69648257"/>
      <w:r>
        <w:rPr>
          <w:rStyle w:val="29"/>
          <w:rFonts w:ascii="Times New Roman" w:hAnsi="Times New Roman" w:cs="Times New Roman"/>
          <w:color w:val="auto"/>
          <w:sz w:val="21"/>
          <w:szCs w:val="21"/>
        </w:rPr>
        <w:t>Plantier G, Bes C, Bosch T. Behavioral Model of a Self-Mixing Laser Diode Sensor [J]. IEEE Journal of Quantum Electronics, 2005, 41(9): 1157-1167.</w:t>
      </w:r>
      <w:bookmarkEnd w:id="291"/>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292" w:name="_Ref69648271"/>
      <w:r>
        <w:rPr>
          <w:rStyle w:val="29"/>
          <w:rFonts w:ascii="Times New Roman" w:hAnsi="Times New Roman" w:cs="Times New Roman"/>
          <w:color w:val="auto"/>
          <w:sz w:val="21"/>
          <w:szCs w:val="21"/>
        </w:rPr>
        <w:t>Fei L, Zhang S. The discovery of nanometer fringes in laser self-mixing interference [J]. Optics Communications, 2007, 273(1): 226-230.</w:t>
      </w:r>
      <w:bookmarkEnd w:id="292"/>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293" w:name="_Ref69648283"/>
      <w:r>
        <w:rPr>
          <w:rStyle w:val="29"/>
          <w:rFonts w:ascii="Times New Roman" w:hAnsi="Times New Roman" w:cs="Times New Roman"/>
          <w:color w:val="auto"/>
          <w:sz w:val="21"/>
          <w:szCs w:val="21"/>
        </w:rPr>
        <w:t>Yu Y, Xi J, Chicharo J F, et al. Optical feedback self-mixing interferometry with a large feedback factor C: behavior studies [J]. IEEE Journal of Quantum Electronics, 2009, 45(7):840-848.</w:t>
      </w:r>
      <w:bookmarkEnd w:id="293"/>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294" w:name="_Ref69648292"/>
      <w:bookmarkStart w:id="295" w:name="_Ref40726056"/>
      <w:r>
        <w:rPr>
          <w:rStyle w:val="29"/>
          <w:rFonts w:ascii="Times New Roman" w:hAnsi="Times New Roman" w:cs="Times New Roman"/>
          <w:color w:val="auto"/>
          <w:sz w:val="21"/>
          <w:szCs w:val="21"/>
        </w:rPr>
        <w:t>Yu Y, Xi J, Chicharo J F. Measuring the feedback parameter of a semiconductor laser with external optical feedback [J]. Optics Express, 2011, 19(10): 9582-9593.</w:t>
      </w:r>
      <w:bookmarkEnd w:id="294"/>
      <w:r>
        <w:rPr>
          <w:rStyle w:val="29"/>
          <w:rFonts w:ascii="Times New Roman" w:hAnsi="Times New Roman" w:cs="Times New Roman"/>
          <w:color w:val="auto"/>
          <w:sz w:val="21"/>
          <w:szCs w:val="21"/>
        </w:rPr>
        <w:t xml:space="preserve"> </w:t>
      </w:r>
      <w:bookmarkEnd w:id="295"/>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296" w:name="_Ref69648304"/>
      <w:r>
        <w:rPr>
          <w:rStyle w:val="29"/>
          <w:rFonts w:ascii="Times New Roman" w:hAnsi="Times New Roman" w:cs="Times New Roman"/>
          <w:color w:val="auto"/>
          <w:sz w:val="21"/>
          <w:szCs w:val="21"/>
        </w:rPr>
        <w:t>Fan Y, Yu Y, Xi J, et al. Dynamic stability analysis for a self-mixing interferometry system [J]. Optics Express, 2014, 22(23): 29260-29269.</w:t>
      </w:r>
      <w:bookmarkEnd w:id="296"/>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297" w:name="_Ref69648313"/>
      <w:r>
        <w:rPr>
          <w:rStyle w:val="29"/>
          <w:rFonts w:ascii="Times New Roman" w:hAnsi="Times New Roman" w:cs="Times New Roman"/>
          <w:color w:val="auto"/>
          <w:sz w:val="21"/>
          <w:szCs w:val="21"/>
        </w:rPr>
        <w:t>Zhu W, Chen Q, Wang Y, et al. Improvement on vibration measurement performance of laser self-mixing interference by using a pre-feedback mirror [J]. Optics and Lasers in Engineering, 2018, 105:150-158.</w:t>
      </w:r>
      <w:bookmarkEnd w:id="297"/>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298" w:name="_Ref69648322"/>
      <w:r>
        <w:rPr>
          <w:rStyle w:val="29"/>
          <w:rFonts w:ascii="Times New Roman" w:hAnsi="Times New Roman" w:cs="Times New Roman"/>
          <w:color w:val="auto"/>
          <w:sz w:val="21"/>
          <w:szCs w:val="21"/>
        </w:rPr>
        <w:t xml:space="preserve">Wang C, Zhou J, Zhao Y, et al. </w:t>
      </w:r>
      <w:r>
        <w:rPr>
          <w:rStyle w:val="29"/>
          <w:rFonts w:ascii="Times New Roman" w:hAnsi="Times New Roman" w:cs="Times New Roman"/>
          <w:color w:val="auto"/>
          <w:sz w:val="21"/>
          <w:szCs w:val="21"/>
          <w:highlight w:val="yellow"/>
        </w:rPr>
        <w:t>Measurement of the feedback coefficient by monitoring the power difference at power jump point in self-mixing vibration signal</w:t>
      </w:r>
      <w:r>
        <w:rPr>
          <w:rStyle w:val="29"/>
          <w:rFonts w:ascii="Times New Roman" w:hAnsi="Times New Roman" w:cs="Times New Roman"/>
          <w:color w:val="auto"/>
          <w:sz w:val="21"/>
          <w:szCs w:val="21"/>
        </w:rPr>
        <w:t xml:space="preserve"> [J]. Current Applied Physics, 2019</w:t>
      </w:r>
      <w:r>
        <w:rPr>
          <w:rStyle w:val="29"/>
          <w:rFonts w:hint="eastAsia" w:ascii="Times New Roman" w:hAnsi="Times New Roman" w:cs="Times New Roman"/>
          <w:color w:val="auto"/>
          <w:sz w:val="21"/>
          <w:szCs w:val="21"/>
        </w:rPr>
        <w:t>,</w:t>
      </w:r>
      <w:r>
        <w:rPr>
          <w:rStyle w:val="29"/>
          <w:rFonts w:ascii="Times New Roman" w:hAnsi="Times New Roman" w:cs="Times New Roman"/>
          <w:color w:val="auto"/>
          <w:sz w:val="21"/>
          <w:szCs w:val="21"/>
        </w:rPr>
        <w:t xml:space="preserve"> 19(5): 646-650.</w:t>
      </w:r>
      <w:bookmarkEnd w:id="298"/>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299" w:name="_Ref40729918"/>
      <w:r>
        <w:rPr>
          <w:rStyle w:val="29"/>
          <w:rFonts w:ascii="Times New Roman" w:hAnsi="Times New Roman" w:cs="Times New Roman"/>
          <w:color w:val="auto"/>
          <w:sz w:val="21"/>
          <w:szCs w:val="21"/>
        </w:rPr>
        <w:t xml:space="preserve">Donati S, Giuliani G, Merlo S. Laser diode feedback interferometer for measurement of displacements without ambiguity [J]. </w:t>
      </w:r>
      <w:r>
        <w:rPr>
          <w:rFonts w:ascii="Times New Roman" w:hAnsi="Times New Roman" w:cs="Times New Roman"/>
          <w:szCs w:val="21"/>
        </w:rPr>
        <w:t>IEEE Journal of Quantum Electronics,</w:t>
      </w:r>
      <w:r>
        <w:rPr>
          <w:rStyle w:val="29"/>
          <w:rFonts w:ascii="Times New Roman" w:hAnsi="Times New Roman" w:cs="Times New Roman"/>
          <w:color w:val="auto"/>
          <w:sz w:val="21"/>
          <w:szCs w:val="21"/>
        </w:rPr>
        <w:t xml:space="preserve"> 1995, 31(1): 113-119.</w:t>
      </w:r>
      <w:bookmarkEnd w:id="299"/>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00" w:name="_Ref69648389"/>
      <w:r>
        <w:rPr>
          <w:rStyle w:val="29"/>
          <w:rFonts w:ascii="Times New Roman" w:hAnsi="Times New Roman" w:cs="Times New Roman"/>
          <w:color w:val="auto"/>
          <w:sz w:val="21"/>
          <w:szCs w:val="21"/>
        </w:rPr>
        <w:t xml:space="preserve">Servagent N, Bosch T, Lescure M. </w:t>
      </w:r>
      <w:bookmarkStart w:id="301" w:name="OLE_LINK5"/>
      <w:bookmarkStart w:id="302" w:name="OLE_LINK3"/>
      <w:r>
        <w:rPr>
          <w:rStyle w:val="29"/>
          <w:rFonts w:ascii="Times New Roman" w:hAnsi="Times New Roman" w:cs="Times New Roman"/>
          <w:color w:val="auto"/>
          <w:sz w:val="21"/>
          <w:szCs w:val="21"/>
        </w:rPr>
        <w:t xml:space="preserve">Design of a phase-shifting optical feedback interferometer using an electrooptic modulator </w:t>
      </w:r>
      <w:bookmarkEnd w:id="301"/>
      <w:bookmarkEnd w:id="302"/>
      <w:r>
        <w:rPr>
          <w:rStyle w:val="29"/>
          <w:rFonts w:ascii="Times New Roman" w:hAnsi="Times New Roman" w:cs="Times New Roman"/>
          <w:color w:val="auto"/>
          <w:sz w:val="21"/>
          <w:szCs w:val="21"/>
        </w:rPr>
        <w:t>[J]. IEEE Journal of Selected Topics in Quantum Electronics, 2000, 6(5): 798- 802.</w:t>
      </w:r>
      <w:bookmarkEnd w:id="300"/>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03" w:name="_Ref69648399"/>
      <w:r>
        <w:rPr>
          <w:rStyle w:val="29"/>
          <w:rFonts w:ascii="Times New Roman" w:hAnsi="Times New Roman" w:cs="Times New Roman"/>
          <w:color w:val="auto"/>
          <w:sz w:val="21"/>
          <w:szCs w:val="21"/>
        </w:rPr>
        <w:t>Cheng X, Zhang S. Intensity modulation of VCSELs under feedback with two reflectors and self-mixing interferometer [J]. Optics Communications, 2007, 272(2): 420-424.</w:t>
      </w:r>
      <w:bookmarkEnd w:id="303"/>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04" w:name="_Ref69648406"/>
      <w:r>
        <w:rPr>
          <w:rStyle w:val="29"/>
          <w:rFonts w:ascii="Times New Roman" w:hAnsi="Times New Roman" w:cs="Times New Roman"/>
          <w:color w:val="auto"/>
          <w:sz w:val="21"/>
          <w:szCs w:val="21"/>
        </w:rPr>
        <w:t>Fan Y, Yu Y, Xi J, et al. A displacement reconstruction algorithm used for optical feedback self-mixing interferometry system under different feedback levels [J]. Proceedings of SPIE - the International Society for Optical Engineering, 2010, 7855: 78550L1-78550L7.</w:t>
      </w:r>
      <w:bookmarkEnd w:id="304"/>
    </w:p>
    <w:p>
      <w:pPr>
        <w:pStyle w:val="25"/>
        <w:numPr>
          <w:ilvl w:val="0"/>
          <w:numId w:val="7"/>
        </w:numPr>
        <w:spacing w:line="180" w:lineRule="atLeast"/>
        <w:ind w:firstLineChars="0"/>
        <w:rPr>
          <w:rFonts w:ascii="Times New Roman" w:hAnsi="Times New Roman" w:cs="Times New Roman"/>
          <w:szCs w:val="21"/>
        </w:rPr>
      </w:pPr>
      <w:bookmarkStart w:id="305" w:name="_Ref69648465"/>
      <w:r>
        <w:rPr>
          <w:rFonts w:ascii="Times New Roman" w:hAnsi="Times New Roman" w:cs="Times New Roman"/>
          <w:szCs w:val="21"/>
        </w:rPr>
        <w:t>Bernal O D, Zabit U, Bosch T. Study of Laser Feedback Phase Under Self-Mixing Leading to Improved Phase Unwrapping for Vibration Sensing [J]. IEEE Sensors Journal, 2013, 13(12): 4962-4971.</w:t>
      </w:r>
      <w:bookmarkEnd w:id="305"/>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06" w:name="_Ref69648472"/>
      <w:r>
        <w:rPr>
          <w:rStyle w:val="29"/>
          <w:rFonts w:ascii="Times New Roman" w:hAnsi="Times New Roman" w:cs="Times New Roman"/>
          <w:color w:val="auto"/>
          <w:sz w:val="21"/>
          <w:szCs w:val="21"/>
        </w:rPr>
        <w:t>Wang L, Luo X, Wang X L, et al. Obtaining high fringe precision in self-mixing interference using a simple external reflecting mirror [J]. IEEE Photonics Journal, 2013, 5(3): 1-8.</w:t>
      </w:r>
      <w:bookmarkEnd w:id="306"/>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07" w:name="_Ref69648478"/>
      <w:r>
        <w:rPr>
          <w:rStyle w:val="29"/>
          <w:rFonts w:ascii="Times New Roman" w:hAnsi="Times New Roman" w:cs="Times New Roman"/>
          <w:color w:val="auto"/>
          <w:sz w:val="21"/>
          <w:szCs w:val="21"/>
        </w:rPr>
        <w:t>Tao Y, Wang M, Guo D, et al. Self-mixing vibration measurement using emission frequency sinusoidal modulation [J]. Optics Communications, 2015, 340(340): 141–150.</w:t>
      </w:r>
      <w:bookmarkEnd w:id="307"/>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08" w:name="_Ref69648485"/>
      <w:r>
        <w:rPr>
          <w:rStyle w:val="29"/>
          <w:rFonts w:ascii="Times New Roman" w:hAnsi="Times New Roman" w:cs="Times New Roman"/>
          <w:color w:val="auto"/>
          <w:sz w:val="21"/>
          <w:szCs w:val="21"/>
        </w:rPr>
        <w:t>Zhu K , Bo G , Lu Y , et al. Single-spot two-dimensional displacement measurement based on self-mixing interferometry [J]. Optica, 2017, 4(7): 729-735.</w:t>
      </w:r>
      <w:bookmarkEnd w:id="308"/>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09" w:name="_Ref69648491"/>
      <w:r>
        <w:rPr>
          <w:rStyle w:val="29"/>
          <w:rFonts w:ascii="Times New Roman" w:hAnsi="Times New Roman" w:cs="Times New Roman"/>
          <w:color w:val="auto"/>
          <w:sz w:val="21"/>
          <w:szCs w:val="21"/>
        </w:rPr>
        <w:t>Wu J, Shu F. Quadrature detection for self-mixing interferometry [J]. Optics Letters, 2018, 43(9):2154-2156.</w:t>
      </w:r>
      <w:bookmarkEnd w:id="309"/>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10" w:name="_Ref69648497"/>
      <w:r>
        <w:rPr>
          <w:rStyle w:val="29"/>
          <w:rFonts w:ascii="Times New Roman" w:hAnsi="Times New Roman" w:cs="Times New Roman"/>
          <w:color w:val="auto"/>
          <w:sz w:val="21"/>
          <w:szCs w:val="21"/>
        </w:rPr>
        <w:t>Zhang Y , Wang R, Wei Z , et al. Broad Range and High Precision Self-Mixing Interferometer Based on Spectral Analysis With Multiple Reflections [J]. IEEE sensors journal, 2019, 19(3): 926-932.</w:t>
      </w:r>
      <w:bookmarkEnd w:id="310"/>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11" w:name="_Ref69648505"/>
      <w:r>
        <w:rPr>
          <w:rStyle w:val="29"/>
          <w:rFonts w:ascii="Times New Roman" w:hAnsi="Times New Roman" w:cs="Times New Roman"/>
          <w:color w:val="auto"/>
          <w:sz w:val="21"/>
          <w:szCs w:val="21"/>
        </w:rPr>
        <w:t xml:space="preserve">Wang X, Yuan Y, Chen P, et al. </w:t>
      </w:r>
      <w:bookmarkStart w:id="312" w:name="OLE_LINK1"/>
      <w:bookmarkStart w:id="313" w:name="OLE_LINK6"/>
      <w:r>
        <w:rPr>
          <w:rStyle w:val="29"/>
          <w:rFonts w:ascii="Times New Roman" w:hAnsi="Times New Roman" w:cs="Times New Roman"/>
          <w:color w:val="auto"/>
          <w:sz w:val="21"/>
          <w:szCs w:val="21"/>
        </w:rPr>
        <w:t>Laser self-mixing based on peak-valley point detection algorithm for displacement reconstruction</w:t>
      </w:r>
      <w:bookmarkEnd w:id="312"/>
      <w:bookmarkEnd w:id="313"/>
      <w:r>
        <w:rPr>
          <w:rStyle w:val="29"/>
          <w:rFonts w:ascii="Times New Roman" w:hAnsi="Times New Roman" w:cs="Times New Roman"/>
          <w:color w:val="auto"/>
          <w:sz w:val="21"/>
          <w:szCs w:val="21"/>
        </w:rPr>
        <w:t xml:space="preserve"> [J]. Optical and quantum electronics, 2020, 52(1): 34.</w:t>
      </w:r>
      <w:bookmarkEnd w:id="311"/>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14" w:name="_Ref69648515"/>
      <w:r>
        <w:rPr>
          <w:rStyle w:val="29"/>
          <w:rFonts w:ascii="Times New Roman" w:hAnsi="Times New Roman" w:cs="Times New Roman"/>
          <w:color w:val="auto"/>
          <w:sz w:val="21"/>
          <w:szCs w:val="21"/>
        </w:rPr>
        <w:t>Kato J, Yamato J, Kikuchi N, et al. Non-contact optical probing sensor— applying optical feedback effects in laser diodes [J]. Measurement, 1991, 9(4): 146-152.</w:t>
      </w:r>
      <w:bookmarkEnd w:id="314"/>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15" w:name="_Ref69648523"/>
      <w:r>
        <w:rPr>
          <w:rStyle w:val="29"/>
          <w:rFonts w:ascii="Times New Roman" w:hAnsi="Times New Roman" w:cs="Times New Roman"/>
          <w:color w:val="auto"/>
          <w:sz w:val="21"/>
          <w:szCs w:val="21"/>
        </w:rPr>
        <w:t>Gouaux F, Servagent N, Bosch T. Absolute distance measurement with an optical feedback interferometer [J]. Applied optics, 1998, 37(28): 6684-6689.</w:t>
      </w:r>
      <w:bookmarkEnd w:id="315"/>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16" w:name="_Ref69648528"/>
      <w:r>
        <w:rPr>
          <w:rStyle w:val="29"/>
          <w:rFonts w:ascii="Times New Roman" w:hAnsi="Times New Roman" w:cs="Times New Roman"/>
          <w:color w:val="auto"/>
          <w:sz w:val="21"/>
          <w:szCs w:val="21"/>
        </w:rPr>
        <w:t>Guo D, Wang M. Self-mixing interferometry based on a double-modulation technique for absolute distance measurement [J]. Applied optics, 2007, 46(9):1486-1491.</w:t>
      </w:r>
      <w:bookmarkEnd w:id="316"/>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17" w:name="_Ref69648537"/>
      <w:r>
        <w:rPr>
          <w:rStyle w:val="29"/>
          <w:rFonts w:ascii="Times New Roman" w:hAnsi="Times New Roman" w:cs="Times New Roman"/>
          <w:color w:val="auto"/>
          <w:sz w:val="21"/>
          <w:szCs w:val="21"/>
        </w:rPr>
        <w:t>Norgia M, Magnani A, Pesatori A. High resolution self-mixing laser rangefinder [J]. Review of Scientific Instruments, 2012, 83(4): 045113.</w:t>
      </w:r>
      <w:bookmarkEnd w:id="317"/>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18" w:name="_Ref69648544"/>
      <w:bookmarkStart w:id="319" w:name="_Ref40730186"/>
      <w:r>
        <w:rPr>
          <w:rStyle w:val="29"/>
          <w:rFonts w:ascii="Times New Roman" w:hAnsi="Times New Roman" w:cs="Times New Roman"/>
          <w:color w:val="auto"/>
          <w:sz w:val="21"/>
          <w:szCs w:val="21"/>
        </w:rPr>
        <w:t>Kou K, Li X, Li L, et al. Absolute distance estimation with improved genetic algorithm in laser self-mixing scheme [J]. Optics and Laser Technology, 2015, 68:113-119.</w:t>
      </w:r>
      <w:bookmarkEnd w:id="318"/>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20" w:name="_Ref69648552"/>
      <w:r>
        <w:rPr>
          <w:rStyle w:val="29"/>
          <w:rFonts w:ascii="Times New Roman" w:hAnsi="Times New Roman" w:cs="Times New Roman"/>
          <w:color w:val="auto"/>
          <w:sz w:val="21"/>
          <w:szCs w:val="21"/>
        </w:rPr>
        <w:t>Duan Z, Yu Y, Gao B. Absolute distance measurement based on multiple self-mixing interferometry [J]. Optics Communications, 2017, 389: 270-274.</w:t>
      </w:r>
      <w:bookmarkEnd w:id="319"/>
      <w:bookmarkEnd w:id="320"/>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21" w:name="_Ref69648558"/>
      <w:r>
        <w:rPr>
          <w:rStyle w:val="29"/>
          <w:rFonts w:ascii="Times New Roman" w:hAnsi="Times New Roman" w:cs="Times New Roman"/>
          <w:color w:val="auto"/>
          <w:sz w:val="21"/>
          <w:szCs w:val="21"/>
        </w:rPr>
        <w:t>Norgia M, Melchionni D, Pesatori A. Self-mixing instrument for simultaneous distance and speed measurement [J]. Optics and Lasers in Engineering, 2017, 99(SI): 31-38.</w:t>
      </w:r>
      <w:bookmarkEnd w:id="321"/>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22" w:name="_Ref69648567"/>
      <w:r>
        <w:rPr>
          <w:rStyle w:val="29"/>
          <w:rFonts w:ascii="Times New Roman" w:hAnsi="Times New Roman" w:cs="Times New Roman"/>
          <w:color w:val="auto"/>
          <w:sz w:val="21"/>
          <w:szCs w:val="21"/>
        </w:rPr>
        <w:t>Shinohara S, Naito H, Yoshida H, et al. Compact And Versatile Self-Mixing Type SemiconductorLaser Doppler Velocimeters with Direction-Discrimination Circuit [J]. IEEE Transactions on Instrumentation and Measurement, 1989, 38(2): 574-577.</w:t>
      </w:r>
      <w:bookmarkEnd w:id="322"/>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23" w:name="_Ref69648577"/>
      <w:r>
        <w:rPr>
          <w:rStyle w:val="29"/>
          <w:rFonts w:ascii="Times New Roman" w:hAnsi="Times New Roman" w:cs="Times New Roman"/>
          <w:color w:val="auto"/>
          <w:sz w:val="21"/>
          <w:szCs w:val="21"/>
        </w:rPr>
        <w:t>Koelink M H , Slot M , Mul F D , et al. Laser Doppler velocimeter based on the self-mixing effect in a fiber-coupled semiconductor laser: theory [J]. Applied optics, 1992, 31(18): 3401-3408.</w:t>
      </w:r>
      <w:bookmarkEnd w:id="323"/>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24" w:name="_Ref69648584"/>
      <w:r>
        <w:rPr>
          <w:rStyle w:val="29"/>
          <w:rFonts w:ascii="Times New Roman" w:hAnsi="Times New Roman" w:cs="Times New Roman"/>
          <w:color w:val="auto"/>
          <w:sz w:val="21"/>
          <w:szCs w:val="21"/>
        </w:rPr>
        <w:t>Ren T, Nuttall A L, Miller J M. Relative blood velocity measurement in individual microvessels using the self-mixing effect in a fiber-coupled helium-neon laser [J]. Microvascular Research, 1995, 49(2): 233-245.</w:t>
      </w:r>
      <w:bookmarkEnd w:id="324"/>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25" w:name="_Ref40789570"/>
      <w:r>
        <w:rPr>
          <w:rStyle w:val="29"/>
          <w:rFonts w:ascii="Times New Roman" w:hAnsi="Times New Roman" w:cs="Times New Roman"/>
          <w:color w:val="auto"/>
          <w:sz w:val="21"/>
          <w:szCs w:val="21"/>
        </w:rPr>
        <w:t>Özdemir S, Ito S, Shinohara S, et al. Correlation-based speckle velocimeter with self-mixing interference in a semiconductor laser diode [J]. Applied optics, 1999, 38(33): 6859–6865.</w:t>
      </w:r>
      <w:bookmarkEnd w:id="325"/>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26" w:name="_Ref69648604"/>
      <w:r>
        <w:rPr>
          <w:rStyle w:val="29"/>
          <w:rFonts w:ascii="Times New Roman" w:hAnsi="Times New Roman" w:cs="Times New Roman"/>
          <w:color w:val="auto"/>
          <w:sz w:val="21"/>
          <w:szCs w:val="21"/>
        </w:rPr>
        <w:t>Huang W, Gui H, Lu L, et al. Effect of angle of incidence on self-mixing laser Doppler velocimeter and optimization of the system [J]. Optics Communications, 2008, 281(6): 1662-1667.</w:t>
      </w:r>
      <w:bookmarkEnd w:id="326"/>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27" w:name="_Ref69648618"/>
      <w:r>
        <w:rPr>
          <w:rStyle w:val="29"/>
          <w:rFonts w:ascii="Times New Roman" w:hAnsi="Times New Roman" w:cs="Times New Roman"/>
          <w:color w:val="auto"/>
          <w:sz w:val="21"/>
          <w:szCs w:val="21"/>
        </w:rPr>
        <w:t>Cheng C, Lin L, Lin F. Self-mixing dual-frequency laser Doppler velocimeter [J]. Optics Express, 2014, 22(3): 3600-3610.</w:t>
      </w:r>
      <w:bookmarkEnd w:id="327"/>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28" w:name="_Ref69648625"/>
      <w:r>
        <w:rPr>
          <w:rStyle w:val="29"/>
          <w:rFonts w:ascii="Times New Roman" w:hAnsi="Times New Roman" w:cs="Times New Roman"/>
          <w:color w:val="auto"/>
          <w:sz w:val="21"/>
          <w:szCs w:val="21"/>
        </w:rPr>
        <w:t>Wu S, Wang D, Xiang R, et al. All-Fiber Configuration Laser Self-Mixing Doppler Velocimeter Based on Distributed Feedback Fiber Laser [J]. Sensors, 2016, 16(8): 1179.</w:t>
      </w:r>
      <w:bookmarkEnd w:id="328"/>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29" w:name="_Ref69648640"/>
      <w:r>
        <w:rPr>
          <w:rStyle w:val="29"/>
          <w:rFonts w:ascii="Times New Roman" w:hAnsi="Times New Roman" w:cs="Times New Roman"/>
          <w:color w:val="auto"/>
          <w:sz w:val="21"/>
          <w:szCs w:val="21"/>
        </w:rPr>
        <w:t>Jiang C, Geng Y, Liu Y, et al. Rotation velocity measurement based on self-mixing interference with a dual-external-cavity single-laser diode [J]. Applied Optics, 2019, 58(3): 604-608.</w:t>
      </w:r>
      <w:bookmarkEnd w:id="329"/>
    </w:p>
    <w:p>
      <w:pPr>
        <w:pStyle w:val="25"/>
        <w:numPr>
          <w:ilvl w:val="0"/>
          <w:numId w:val="7"/>
        </w:numPr>
        <w:ind w:firstLineChars="0"/>
        <w:rPr>
          <w:rStyle w:val="29"/>
          <w:rFonts w:ascii="Times New Roman" w:hAnsi="Times New Roman" w:cs="Times New Roman"/>
          <w:color w:val="auto"/>
          <w:sz w:val="21"/>
          <w:szCs w:val="21"/>
        </w:rPr>
      </w:pPr>
      <w:bookmarkStart w:id="330" w:name="_Ref69648648"/>
      <w:r>
        <w:rPr>
          <w:rStyle w:val="29"/>
          <w:rFonts w:ascii="Times New Roman" w:hAnsi="Times New Roman" w:cs="Times New Roman"/>
          <w:color w:val="auto"/>
          <w:sz w:val="21"/>
          <w:szCs w:val="21"/>
        </w:rPr>
        <w:t>Donati S, Speziali V. Laser interferometer for sensing of respiratory sounds [J]. IEEE Journal of Quantum Electronics, 1977, 13(9): 899-899.</w:t>
      </w:r>
      <w:bookmarkEnd w:id="330"/>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31" w:name="_Ref69648658"/>
      <w:r>
        <w:rPr>
          <w:rStyle w:val="29"/>
          <w:rFonts w:ascii="Times New Roman" w:hAnsi="Times New Roman" w:cs="Times New Roman"/>
          <w:color w:val="auto"/>
          <w:sz w:val="21"/>
          <w:szCs w:val="21"/>
        </w:rPr>
        <w:t>Lu C, Wang J , Deng K. Imaging and profiling surface microstructures with noninterferometric confocal laser feedback [J]. Applied Physics Letters, 1995, 66(16): 2022-2024.</w:t>
      </w:r>
      <w:bookmarkEnd w:id="331"/>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32" w:name="_Ref69648665"/>
      <w:r>
        <w:rPr>
          <w:rStyle w:val="29"/>
          <w:rFonts w:ascii="Times New Roman" w:hAnsi="Times New Roman" w:cs="Times New Roman"/>
          <w:color w:val="auto"/>
          <w:sz w:val="21"/>
          <w:szCs w:val="21"/>
        </w:rPr>
        <w:t>Bosch T, Servagent N, Chellali R, et al. Three-dimensional object construction using a self-mixing type scanning laser range finder [J]. IEEE Transactions on Instrumentation and Measurement, 1998, 47(5): 1326-1329.</w:t>
      </w:r>
      <w:bookmarkEnd w:id="332"/>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33" w:name="_Ref69648673"/>
      <w:r>
        <w:rPr>
          <w:rStyle w:val="29"/>
          <w:rFonts w:ascii="Times New Roman" w:hAnsi="Times New Roman" w:cs="Times New Roman"/>
          <w:color w:val="auto"/>
          <w:sz w:val="21"/>
          <w:szCs w:val="21"/>
        </w:rPr>
        <w:t>Hast J, Myllylä R, Sorvoja H, et al. Arterial pulse shape measurement using self-mixing effect in a diode laser [J]. Quantum Electronics, 2002, 32(11): 975.</w:t>
      </w:r>
      <w:bookmarkEnd w:id="333"/>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34" w:name="_Ref69648679"/>
      <w:r>
        <w:rPr>
          <w:rStyle w:val="29"/>
          <w:rFonts w:hint="eastAsia" w:ascii="Times New Roman" w:hAnsi="Times New Roman" w:cs="Times New Roman"/>
          <w:color w:val="auto"/>
          <w:sz w:val="21"/>
          <w:szCs w:val="21"/>
        </w:rPr>
        <w:t>Zhong J, Zhang X, Ju Z. Absolute small-angle measurement based on optical feedback interferometry</w:t>
      </w:r>
      <w:r>
        <w:rPr>
          <w:rStyle w:val="29"/>
          <w:rFonts w:ascii="Times New Roman" w:hAnsi="Times New Roman" w:cs="Times New Roman"/>
          <w:color w:val="auto"/>
          <w:sz w:val="21"/>
          <w:szCs w:val="21"/>
        </w:rPr>
        <w:t xml:space="preserve"> </w:t>
      </w:r>
      <w:r>
        <w:rPr>
          <w:rStyle w:val="29"/>
          <w:rFonts w:hint="eastAsia" w:ascii="Times New Roman" w:hAnsi="Times New Roman" w:cs="Times New Roman"/>
          <w:color w:val="auto"/>
          <w:sz w:val="21"/>
          <w:szCs w:val="21"/>
        </w:rPr>
        <w:t xml:space="preserve">[J]. </w:t>
      </w:r>
      <w:r>
        <w:rPr>
          <w:rStyle w:val="29"/>
          <w:rFonts w:ascii="Times New Roman" w:hAnsi="Times New Roman" w:cs="Times New Roman"/>
          <w:color w:val="auto"/>
          <w:sz w:val="21"/>
          <w:szCs w:val="21"/>
        </w:rPr>
        <w:t>Chinese Optics Letters</w:t>
      </w:r>
      <w:r>
        <w:rPr>
          <w:rStyle w:val="29"/>
          <w:rFonts w:hint="eastAsia" w:ascii="Times New Roman" w:hAnsi="Times New Roman" w:cs="Times New Roman"/>
          <w:color w:val="auto"/>
          <w:sz w:val="21"/>
          <w:szCs w:val="21"/>
        </w:rPr>
        <w:t>, 2008, 6(11):</w:t>
      </w:r>
      <w:r>
        <w:rPr>
          <w:rStyle w:val="29"/>
          <w:rFonts w:ascii="Times New Roman" w:hAnsi="Times New Roman" w:cs="Times New Roman"/>
          <w:color w:val="auto"/>
          <w:sz w:val="21"/>
          <w:szCs w:val="21"/>
        </w:rPr>
        <w:t xml:space="preserve"> </w:t>
      </w:r>
      <w:r>
        <w:rPr>
          <w:rStyle w:val="29"/>
          <w:rFonts w:hint="eastAsia" w:ascii="Times New Roman" w:hAnsi="Times New Roman" w:cs="Times New Roman"/>
          <w:color w:val="auto"/>
          <w:sz w:val="21"/>
          <w:szCs w:val="21"/>
        </w:rPr>
        <w:t>830-832.</w:t>
      </w:r>
      <w:bookmarkEnd w:id="334"/>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35" w:name="_Ref69648685"/>
      <w:r>
        <w:rPr>
          <w:rStyle w:val="29"/>
          <w:rFonts w:ascii="Times New Roman" w:hAnsi="Times New Roman" w:cs="Times New Roman"/>
          <w:color w:val="auto"/>
          <w:sz w:val="21"/>
          <w:szCs w:val="21"/>
        </w:rPr>
        <w:t>Fathi M T, Donati S. Thickness measurement of transparent plates by a self-mixing interferometer [J]. Optics Letters, 2010, 35(11): 1844-1846.</w:t>
      </w:r>
      <w:bookmarkEnd w:id="335"/>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36" w:name="_Ref69648693"/>
      <w:r>
        <w:rPr>
          <w:rStyle w:val="29"/>
          <w:rFonts w:ascii="Times New Roman" w:hAnsi="Times New Roman" w:cs="Times New Roman"/>
          <w:color w:val="auto"/>
          <w:sz w:val="21"/>
          <w:szCs w:val="21"/>
        </w:rPr>
        <w:t>Fathi M T, Donati S. Simultaneous measurement of thickness and refractive index by a single-channel self-mixing interferometer [J]. Iet Optoelectronics, 2012, 6(1): 7-12.</w:t>
      </w:r>
      <w:bookmarkEnd w:id="336"/>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37" w:name="_Ref69648700"/>
      <w:r>
        <w:rPr>
          <w:rStyle w:val="29"/>
          <w:rFonts w:ascii="Times New Roman" w:hAnsi="Times New Roman" w:cs="Times New Roman"/>
          <w:color w:val="auto"/>
          <w:sz w:val="21"/>
          <w:szCs w:val="21"/>
        </w:rPr>
        <w:t>Sun W, Liu J, Gui H, et al. Simultaneous measurement of vibration amplitude and rotation angle based on a single-channel laser self-mixing interferometer [J]. Chinese Optics Letters, 2016, 14(2): 23-26.</w:t>
      </w:r>
      <w:bookmarkEnd w:id="337"/>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38" w:name="_Ref69648706"/>
      <w:r>
        <w:rPr>
          <w:rStyle w:val="29"/>
          <w:rFonts w:ascii="Times New Roman" w:hAnsi="Times New Roman" w:cs="Times New Roman"/>
          <w:color w:val="auto"/>
          <w:sz w:val="21"/>
          <w:szCs w:val="21"/>
        </w:rPr>
        <w:t>Yang B, Wang D, Zhou L, et al. A ultra-small-angle self-mixing sensor system with high detection resolution and wide measurement range [J]. Optics and Laser Technology, 2017, 91: 92-97.</w:t>
      </w:r>
      <w:bookmarkEnd w:id="338"/>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39" w:name="_Ref69648745"/>
      <w:bookmarkStart w:id="340" w:name="_Ref40791761"/>
      <w:r>
        <w:rPr>
          <w:rStyle w:val="29"/>
          <w:rFonts w:ascii="Times New Roman" w:hAnsi="Times New Roman" w:cs="Times New Roman"/>
          <w:color w:val="auto"/>
          <w:sz w:val="21"/>
          <w:szCs w:val="21"/>
        </w:rPr>
        <w:t>Yang B, Wang C, Zhang J, et al. A small-angle self-mixing measurement system with improved detection resolution based on a rotatable pentagonal prism [J]. Optics Communications, 2018, 429: 29-34.</w:t>
      </w:r>
      <w:bookmarkEnd w:id="339"/>
    </w:p>
    <w:bookmarkEnd w:id="340"/>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41" w:name="_Ref69648756"/>
      <w:r>
        <w:rPr>
          <w:rStyle w:val="29"/>
          <w:rFonts w:ascii="Times New Roman" w:hAnsi="Times New Roman" w:cs="Times New Roman"/>
          <w:color w:val="auto"/>
          <w:sz w:val="21"/>
          <w:szCs w:val="21"/>
        </w:rPr>
        <w:t>Wang C, Fan C, Gou Y, et al. Full-circle range and microradian resolution angle measurement using the orthogonal mirror self-mixing interferometry [J]. Optics Express, 2018, 26(8): 10371-10381.</w:t>
      </w:r>
      <w:bookmarkEnd w:id="341"/>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42" w:name="_Ref69648764"/>
      <w:bookmarkStart w:id="343" w:name="_Ref40791773"/>
      <w:r>
        <w:rPr>
          <w:rStyle w:val="29"/>
          <w:rFonts w:ascii="Times New Roman" w:hAnsi="Times New Roman" w:cs="Times New Roman"/>
          <w:color w:val="auto"/>
          <w:sz w:val="21"/>
          <w:szCs w:val="21"/>
        </w:rPr>
        <w:t>Wei Y, Huang W, Wei Z, et al. Double-path acquisition of pulse wave transit time and heartbeat</w:t>
      </w:r>
      <w:r>
        <w:rPr>
          <w:rStyle w:val="29"/>
          <w:rFonts w:hint="eastAsia" w:ascii="Times New Roman" w:hAnsi="Times New Roman" w:cs="Times New Roman"/>
          <w:color w:val="auto"/>
          <w:sz w:val="21"/>
          <w:szCs w:val="21"/>
        </w:rPr>
        <w:t xml:space="preserve"> </w:t>
      </w:r>
      <w:r>
        <w:rPr>
          <w:rStyle w:val="29"/>
          <w:rFonts w:ascii="Times New Roman" w:hAnsi="Times New Roman" w:cs="Times New Roman"/>
          <w:color w:val="auto"/>
          <w:sz w:val="21"/>
          <w:szCs w:val="21"/>
        </w:rPr>
        <w:t>using self mixing interferometry [J]. Optics Communications, 2017, 393(1): 78-84.</w:t>
      </w:r>
      <w:bookmarkEnd w:id="342"/>
    </w:p>
    <w:bookmarkEnd w:id="343"/>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44" w:name="_Ref69648771"/>
      <w:r>
        <w:rPr>
          <w:rStyle w:val="29"/>
          <w:rFonts w:ascii="Times New Roman" w:hAnsi="Times New Roman" w:cs="Times New Roman"/>
          <w:color w:val="auto"/>
          <w:sz w:val="21"/>
          <w:szCs w:val="21"/>
        </w:rPr>
        <w:t>Lim Y L, Bertling K, Taimre T, et al. Coherent imaging using laser feedback interferometry with pulsed-mode terahertz quantum cascade lasers.[J]. Optics Express, 2019, 27(7): 10221-10233.</w:t>
      </w:r>
      <w:bookmarkEnd w:id="344"/>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45" w:name="_Ref69648777"/>
      <w:r>
        <w:rPr>
          <w:rStyle w:val="29"/>
          <w:rFonts w:ascii="Times New Roman" w:hAnsi="Times New Roman" w:cs="Times New Roman"/>
          <w:color w:val="auto"/>
          <w:sz w:val="21"/>
          <w:szCs w:val="21"/>
        </w:rPr>
        <w:t>Zhao Y, Zhou J, Lu L. Measurement of the free spectral range of the laser cavity based on multi-longitudinal mode laser self-mixing vibrator [J]. Measurement, 2019, 135: 467-472.</w:t>
      </w:r>
      <w:bookmarkEnd w:id="345"/>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46" w:name="_Ref40791785"/>
      <w:r>
        <w:rPr>
          <w:rStyle w:val="29"/>
          <w:rFonts w:ascii="Times New Roman" w:hAnsi="Times New Roman" w:cs="Times New Roman"/>
          <w:color w:val="auto"/>
          <w:sz w:val="21"/>
          <w:szCs w:val="21"/>
        </w:rPr>
        <w:t>Donati S. Electro-Optical Instrumentation: Sensing and Measuring with Lasers [M]. Prentice Hall PTR, 2004.</w:t>
      </w:r>
      <w:bookmarkEnd w:id="346"/>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47" w:name="_Ref69648924"/>
      <w:r>
        <w:rPr>
          <w:rStyle w:val="29"/>
          <w:rFonts w:ascii="Times New Roman" w:hAnsi="Times New Roman" w:cs="Times New Roman"/>
          <w:color w:val="auto"/>
          <w:sz w:val="21"/>
          <w:szCs w:val="21"/>
        </w:rPr>
        <w:t>Osinski M, Buus J. Linewidth Broadening Factor In Semiconductor-Lasers - an Overview [J]. IEEE Journal of Quantum Electronics, 1987, 23(1): 9-29.</w:t>
      </w:r>
      <w:bookmarkEnd w:id="347"/>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48" w:name="_Ref69648963"/>
      <w:r>
        <w:rPr>
          <w:rStyle w:val="29"/>
          <w:rFonts w:ascii="Times New Roman" w:hAnsi="Times New Roman" w:cs="Times New Roman"/>
          <w:color w:val="auto"/>
          <w:sz w:val="21"/>
          <w:szCs w:val="21"/>
        </w:rPr>
        <w:t>Schunk N, Petermann K. Numerical analysis of the feedback regimes for a single-mode semiconductor laser with external feedback [J]. IEEE Journal of Quantum Electronics, 1988, 24(7): 1242-1247.</w:t>
      </w:r>
      <w:bookmarkEnd w:id="348"/>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49" w:name="_Ref69649027"/>
      <w:r>
        <w:rPr>
          <w:rStyle w:val="29"/>
          <w:rFonts w:ascii="Times New Roman" w:hAnsi="Times New Roman" w:cs="Times New Roman"/>
          <w:color w:val="auto"/>
          <w:sz w:val="21"/>
          <w:szCs w:val="21"/>
        </w:rPr>
        <w:t>Zeng Z, Qu X, Tan Y, et al. High-accuracy self-mixing interferometer based on single high-order orthogonally polarized feedback effects [J]. Optics Express, 2015, 23(13): 16977-16983.</w:t>
      </w:r>
      <w:bookmarkEnd w:id="349"/>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50" w:name="_Ref69649038"/>
      <w:r>
        <w:rPr>
          <w:rStyle w:val="29"/>
          <w:rFonts w:ascii="Times New Roman" w:hAnsi="Times New Roman" w:cs="Times New Roman"/>
          <w:color w:val="auto"/>
          <w:sz w:val="21"/>
          <w:szCs w:val="21"/>
        </w:rPr>
        <w:t>Huang Z, Sun X, Li C. Self-mixing interference signal analysis based on Fourier transform method for vibration measurement [J]. Optical Engineering, 2013, 52(5): 3601–36071.</w:t>
      </w:r>
      <w:bookmarkEnd w:id="350"/>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51" w:name="_Ref69649053"/>
      <w:r>
        <w:rPr>
          <w:rStyle w:val="29"/>
          <w:rFonts w:ascii="Times New Roman" w:hAnsi="Times New Roman" w:cs="Times New Roman"/>
          <w:color w:val="auto"/>
          <w:sz w:val="21"/>
          <w:szCs w:val="21"/>
        </w:rPr>
        <w:t>Wei Z, Huang W, Zhang J, et al. Obtaining scalable fringe precision in self-mixing interference using an even-power fast algorithm [J]. IEEE Photonics Journal, 2017, 9(4): 6803211.</w:t>
      </w:r>
      <w:bookmarkEnd w:id="351"/>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52" w:name="_Ref69649067"/>
      <w:r>
        <w:rPr>
          <w:rStyle w:val="29"/>
          <w:rFonts w:ascii="Times New Roman" w:hAnsi="Times New Roman" w:cs="Times New Roman"/>
          <w:color w:val="auto"/>
          <w:sz w:val="21"/>
          <w:szCs w:val="21"/>
        </w:rPr>
        <w:t>Guo D, Wang M. Self-mixing interferometer based on temporal-carrier phase-shifting technique for micro-displacement reconstruction [J]. Optics Communications, 2006, 263(1): 91-97.</w:t>
      </w:r>
      <w:bookmarkEnd w:id="352"/>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53" w:name="_Ref69649079"/>
      <w:r>
        <w:rPr>
          <w:rStyle w:val="29"/>
          <w:rFonts w:ascii="Times New Roman" w:hAnsi="Times New Roman" w:cs="Times New Roman"/>
          <w:color w:val="auto"/>
          <w:sz w:val="21"/>
          <w:szCs w:val="21"/>
        </w:rPr>
        <w:t>Xia W, Wang M, Yang Z, et al. High-accuracy sinusoidal phase-modulating self-mixing interferometer using an electrooptic modulator: Development and evaluation</w:t>
      </w:r>
      <w:r>
        <w:rPr>
          <w:rStyle w:val="29"/>
          <w:rFonts w:hint="eastAsia" w:ascii="Times New Roman" w:hAnsi="Times New Roman" w:cs="Times New Roman"/>
          <w:color w:val="auto"/>
          <w:sz w:val="21"/>
          <w:szCs w:val="21"/>
        </w:rPr>
        <w:t xml:space="preserve"> </w:t>
      </w:r>
      <w:r>
        <w:rPr>
          <w:rStyle w:val="29"/>
          <w:rFonts w:ascii="Times New Roman" w:hAnsi="Times New Roman" w:cs="Times New Roman"/>
          <w:color w:val="auto"/>
          <w:sz w:val="21"/>
          <w:szCs w:val="21"/>
        </w:rPr>
        <w:t>[J]. Applied Optics, 2013, 52(4): B52-B59.</w:t>
      </w:r>
      <w:bookmarkEnd w:id="353"/>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54" w:name="_Ref69649085"/>
      <w:r>
        <w:rPr>
          <w:rStyle w:val="29"/>
          <w:rFonts w:ascii="Times New Roman" w:hAnsi="Times New Roman" w:cs="Times New Roman"/>
          <w:color w:val="auto"/>
          <w:sz w:val="21"/>
          <w:szCs w:val="21"/>
        </w:rPr>
        <w:t>Guo D , Shi L , Yu Y , et al. Micro-displacement reconstruction using a laser self-mixing grating interferometer with multiple-diffraction [J]. Optics Express, 2017, 25(25): 31394-31406.</w:t>
      </w:r>
      <w:bookmarkEnd w:id="354"/>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55" w:name="_Ref69649198"/>
      <w:r>
        <w:rPr>
          <w:rStyle w:val="29"/>
          <w:rFonts w:ascii="Times New Roman" w:hAnsi="Times New Roman" w:cs="Times New Roman"/>
          <w:color w:val="auto"/>
          <w:sz w:val="21"/>
          <w:szCs w:val="21"/>
        </w:rPr>
        <w:t>Huang Z, Li C, Sun X. Piece-wise transition detection algorithm for a self-mixing</w:t>
      </w:r>
      <w:r>
        <w:rPr>
          <w:rStyle w:val="29"/>
          <w:rFonts w:hint="eastAsia" w:ascii="Times New Roman" w:hAnsi="Times New Roman" w:cs="Times New Roman"/>
          <w:color w:val="auto"/>
          <w:sz w:val="21"/>
          <w:szCs w:val="21"/>
        </w:rPr>
        <w:t xml:space="preserve"> </w:t>
      </w:r>
      <w:r>
        <w:rPr>
          <w:rStyle w:val="29"/>
          <w:rFonts w:ascii="Times New Roman" w:hAnsi="Times New Roman" w:cs="Times New Roman"/>
          <w:color w:val="auto"/>
          <w:sz w:val="21"/>
          <w:szCs w:val="21"/>
        </w:rPr>
        <w:t>displacement sensor [J]. Chinese Optics Letters, 2013, 11(9): 8-12.</w:t>
      </w:r>
      <w:bookmarkEnd w:id="355"/>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56" w:name="_Ref69649201"/>
      <w:r>
        <w:rPr>
          <w:rStyle w:val="29"/>
          <w:rFonts w:ascii="Times New Roman" w:hAnsi="Times New Roman" w:cs="Times New Roman"/>
          <w:color w:val="auto"/>
          <w:sz w:val="21"/>
          <w:szCs w:val="21"/>
        </w:rPr>
        <w:t>Ehtesham A, Zabit U, Bernal O D, et al. Analysis and implementation of a direct phase unwrapping method for displacement measurement using self-mixing interferometry [J]. IEEE</w:t>
      </w:r>
      <w:r>
        <w:rPr>
          <w:rStyle w:val="29"/>
          <w:rFonts w:hint="eastAsia" w:ascii="Times New Roman" w:hAnsi="Times New Roman" w:cs="Times New Roman"/>
          <w:color w:val="auto"/>
          <w:sz w:val="21"/>
          <w:szCs w:val="21"/>
        </w:rPr>
        <w:t xml:space="preserve"> </w:t>
      </w:r>
      <w:r>
        <w:rPr>
          <w:rStyle w:val="29"/>
          <w:rFonts w:ascii="Times New Roman" w:hAnsi="Times New Roman" w:cs="Times New Roman"/>
          <w:color w:val="auto"/>
          <w:sz w:val="21"/>
          <w:szCs w:val="21"/>
        </w:rPr>
        <w:t>Sensors Journal, 2017, 17(22): 7425-7432.</w:t>
      </w:r>
      <w:bookmarkEnd w:id="356"/>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57" w:name="_Ref69649208"/>
      <w:r>
        <w:rPr>
          <w:rStyle w:val="29"/>
          <w:rFonts w:ascii="Times New Roman" w:hAnsi="Times New Roman" w:cs="Times New Roman"/>
          <w:color w:val="auto"/>
          <w:sz w:val="21"/>
          <w:szCs w:val="21"/>
        </w:rPr>
        <w:t>Guo D. Quadrature demodulation technique for self-mixing interferometry displacement sensor [J]. Optics Communications, 2011, 284(24):5766-5769.</w:t>
      </w:r>
      <w:bookmarkEnd w:id="357"/>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58" w:name="_Ref69649216"/>
      <w:r>
        <w:rPr>
          <w:rStyle w:val="29"/>
          <w:rFonts w:ascii="Times New Roman" w:hAnsi="Times New Roman" w:cs="Times New Roman"/>
          <w:color w:val="auto"/>
          <w:sz w:val="21"/>
          <w:szCs w:val="21"/>
        </w:rPr>
        <w:t>Wang X, Xiang Z, Gao B, et al. Multiple self-mixing interferometry for displacement measurement based on quadrature demodulation technique [J]. Optical Engineering, 2016, 55(12): 126116.</w:t>
      </w:r>
      <w:bookmarkEnd w:id="358"/>
    </w:p>
    <w:p>
      <w:pPr>
        <w:pStyle w:val="25"/>
        <w:numPr>
          <w:ilvl w:val="0"/>
          <w:numId w:val="7"/>
        </w:numPr>
        <w:spacing w:line="180" w:lineRule="atLeast"/>
        <w:ind w:firstLineChars="0"/>
        <w:rPr>
          <w:rStyle w:val="29"/>
          <w:rFonts w:ascii="Times New Roman" w:hAnsi="Times New Roman" w:cs="Times New Roman"/>
          <w:color w:val="auto"/>
          <w:sz w:val="21"/>
          <w:szCs w:val="21"/>
        </w:rPr>
      </w:pPr>
      <w:bookmarkStart w:id="359" w:name="_Ref69649224"/>
      <w:r>
        <w:rPr>
          <w:rStyle w:val="29"/>
          <w:rFonts w:ascii="Times New Roman" w:hAnsi="Times New Roman" w:cs="Times New Roman"/>
          <w:color w:val="auto"/>
          <w:sz w:val="21"/>
          <w:szCs w:val="21"/>
        </w:rPr>
        <w:t>Jiang C, Wen X, Yin S, et al. Multiple self-mixing interference based on phase modulation and demodulation for vibration measurement [J]. Applied Optics, 2017, 56(4):1006-1011.</w:t>
      </w:r>
      <w:bookmarkEnd w:id="359"/>
    </w:p>
    <w:p>
      <w:pPr>
        <w:widowControl/>
        <w:jc w:val="left"/>
        <w:rPr>
          <w:rStyle w:val="29"/>
          <w:rFonts w:ascii="Times New Roman" w:hAnsi="Times New Roman" w:cs="Times New Roman"/>
          <w:color w:val="auto"/>
          <w:sz w:val="21"/>
          <w:szCs w:val="21"/>
        </w:rPr>
      </w:pPr>
    </w:p>
    <w:p>
      <w:pPr>
        <w:widowControl/>
        <w:jc w:val="left"/>
        <w:rPr>
          <w:rStyle w:val="29"/>
          <w:rFonts w:ascii="Times New Roman" w:hAnsi="Times New Roman" w:cs="Times New Roman"/>
          <w:color w:val="auto"/>
          <w:sz w:val="21"/>
          <w:szCs w:val="21"/>
        </w:rPr>
      </w:pPr>
    </w:p>
    <w:p>
      <w:pPr>
        <w:widowControl/>
        <w:jc w:val="left"/>
        <w:rPr>
          <w:rStyle w:val="29"/>
          <w:rFonts w:ascii="Times New Roman" w:hAnsi="Times New Roman" w:cs="Times New Roman"/>
          <w:color w:val="auto"/>
          <w:sz w:val="21"/>
          <w:szCs w:val="21"/>
        </w:rPr>
      </w:pPr>
    </w:p>
    <w:p>
      <w:pPr>
        <w:widowControl/>
        <w:jc w:val="left"/>
        <w:rPr>
          <w:rStyle w:val="29"/>
          <w:rFonts w:ascii="Times New Roman" w:hAnsi="Times New Roman" w:cs="Times New Roman"/>
          <w:color w:val="auto"/>
          <w:sz w:val="21"/>
          <w:szCs w:val="21"/>
        </w:rPr>
      </w:pPr>
      <w:r>
        <w:rPr>
          <w:rStyle w:val="29"/>
          <w:rFonts w:ascii="Times New Roman" w:hAnsi="Times New Roman" w:cs="Times New Roman"/>
          <w:color w:val="auto"/>
          <w:sz w:val="21"/>
          <w:szCs w:val="21"/>
        </w:rPr>
        <w:br w:type="page"/>
      </w:r>
    </w:p>
    <w:p>
      <w:pPr>
        <w:rPr>
          <w:rStyle w:val="29"/>
          <w:rFonts w:ascii="Times New Roman" w:hAnsi="Times New Roman" w:cs="Times New Roman"/>
          <w:color w:val="auto"/>
          <w:sz w:val="21"/>
          <w:szCs w:val="21"/>
        </w:rPr>
        <w:sectPr>
          <w:headerReference r:id="rId18" w:type="default"/>
          <w:type w:val="continuous"/>
          <w:pgSz w:w="11906" w:h="16838"/>
          <w:pgMar w:top="1440" w:right="1588" w:bottom="1440" w:left="1588" w:header="851" w:footer="992" w:gutter="0"/>
          <w:cols w:space="425" w:num="1"/>
          <w:docGrid w:type="lines" w:linePitch="312" w:charSpace="0"/>
        </w:sectPr>
      </w:pPr>
    </w:p>
    <w:p>
      <w:pPr>
        <w:pStyle w:val="15"/>
        <w:rPr>
          <w:rStyle w:val="29"/>
          <w:rFonts w:ascii="Times New Roman" w:hAnsi="Times New Roman" w:cs="Times New Roman"/>
          <w:b/>
          <w:bCs/>
          <w:color w:val="auto"/>
          <w:sz w:val="30"/>
          <w:szCs w:val="30"/>
        </w:rPr>
      </w:pPr>
      <w:bookmarkStart w:id="360" w:name="_Toc70084409"/>
      <w:bookmarkStart w:id="361" w:name="_Toc69564507"/>
      <w:bookmarkStart w:id="362" w:name="_Toc70085223"/>
      <w:bookmarkStart w:id="363" w:name="_Toc4442460"/>
      <w:bookmarkStart w:id="364" w:name="_Toc69843243"/>
      <w:bookmarkStart w:id="365" w:name="_Toc69843282"/>
      <w:r>
        <w:rPr>
          <w:rFonts w:ascii="Times New Roman" w:hAnsi="Times New Roman" w:cs="Times New Roman"/>
          <w:szCs w:val="30"/>
        </w:rPr>
        <w:t>致谢</w:t>
      </w:r>
      <w:bookmarkEnd w:id="360"/>
      <w:bookmarkEnd w:id="361"/>
      <w:bookmarkEnd w:id="362"/>
      <w:bookmarkEnd w:id="363"/>
      <w:bookmarkEnd w:id="364"/>
      <w:bookmarkEnd w:id="365"/>
    </w:p>
    <w:p>
      <w:pPr>
        <w:spacing w:line="360" w:lineRule="auto"/>
        <w:ind w:firstLine="480" w:firstLineChars="200"/>
        <w:rPr>
          <w:rStyle w:val="29"/>
          <w:rFonts w:ascii="Times New Roman" w:hAnsi="Times New Roman" w:cs="Times New Roman"/>
          <w:color w:val="auto"/>
          <w:sz w:val="24"/>
          <w:szCs w:val="24"/>
        </w:rPr>
      </w:pPr>
      <w:r>
        <w:rPr>
          <w:rStyle w:val="29"/>
          <w:rFonts w:hint="eastAsia" w:ascii="Times New Roman" w:hAnsi="Times New Roman" w:cs="Times New Roman"/>
          <w:color w:val="auto"/>
          <w:sz w:val="24"/>
          <w:szCs w:val="24"/>
        </w:rPr>
        <w:t>岁月不居，时节如流。转眼间，三年的研究生时光已步入尾声。2</w:t>
      </w:r>
      <w:r>
        <w:rPr>
          <w:rStyle w:val="29"/>
          <w:rFonts w:ascii="Times New Roman" w:hAnsi="Times New Roman" w:cs="Times New Roman"/>
          <w:color w:val="auto"/>
          <w:sz w:val="24"/>
          <w:szCs w:val="24"/>
        </w:rPr>
        <w:t>014</w:t>
      </w:r>
      <w:r>
        <w:rPr>
          <w:rStyle w:val="29"/>
          <w:rFonts w:hint="eastAsia" w:ascii="Times New Roman" w:hAnsi="Times New Roman" w:cs="Times New Roman"/>
          <w:color w:val="auto"/>
          <w:sz w:val="24"/>
          <w:szCs w:val="24"/>
        </w:rPr>
        <w:t>年，如愿考上了美丽的厦门大学，从本科到研究生这七年的学习生活中遇到了很多给予我帮助和鼓励的人。在毕业论文完成之际，我对他们表示我最诚挚的感谢与最美好的祝愿。</w:t>
      </w:r>
    </w:p>
    <w:p>
      <w:pPr>
        <w:spacing w:line="360" w:lineRule="auto"/>
        <w:ind w:firstLine="480" w:firstLineChars="200"/>
        <w:rPr>
          <w:rStyle w:val="29"/>
          <w:rFonts w:ascii="Times New Roman" w:hAnsi="Times New Roman" w:cs="Times New Roman"/>
          <w:color w:val="auto"/>
          <w:sz w:val="24"/>
          <w:szCs w:val="24"/>
        </w:rPr>
      </w:pPr>
      <w:r>
        <w:rPr>
          <w:rStyle w:val="29"/>
          <w:rFonts w:hint="eastAsia" w:ascii="Times New Roman" w:hAnsi="Times New Roman" w:cs="Times New Roman"/>
          <w:color w:val="auto"/>
          <w:sz w:val="24"/>
          <w:szCs w:val="24"/>
        </w:rPr>
        <w:t>首先，衷心感谢我的导师黄文财教授，自我大四通过毕业设计加入这个课题组以来，黄老师就用自己渊博的知识，充沛的科研热情和严谨的科研态度，带领我走上科研的道路。在黄老师的悉心指导下我的各方面能力都有了很大的提升。黄老师待人和善，尽心尽责，在科研方面耐心指导学生，同时对学生的生活、工作也非常关心，时常让我感觉到来自课题组的温暖。黄老师不仅授我以文，而且教我做人，虽然历时三载，却赋予我终生受益无穷之道。在此，向我的导师黄文财教授表示深切的谢意与祝福。</w:t>
      </w:r>
    </w:p>
    <w:p>
      <w:pPr>
        <w:spacing w:line="360" w:lineRule="auto"/>
        <w:ind w:firstLine="480" w:firstLineChars="200"/>
        <w:rPr>
          <w:rStyle w:val="29"/>
          <w:rFonts w:ascii="Times New Roman" w:hAnsi="Times New Roman" w:cs="Times New Roman"/>
          <w:color w:val="auto"/>
          <w:sz w:val="24"/>
          <w:szCs w:val="24"/>
        </w:rPr>
      </w:pPr>
      <w:r>
        <w:rPr>
          <w:rStyle w:val="29"/>
          <w:rFonts w:hint="eastAsia" w:ascii="Times New Roman" w:hAnsi="Times New Roman" w:cs="Times New Roman"/>
          <w:color w:val="auto"/>
          <w:sz w:val="24"/>
          <w:szCs w:val="24"/>
        </w:rPr>
        <w:t>同时，我还要感谢光电子技术研究所的所有老师在学习生活上的指导和关心。感谢魏铮师兄、王瑞师兄、孙慧芳师姐、张燕亭师姐在我本科毕业设计期间对我的指导。感谢熊彦彬师兄、冯腾师兄、陈汉桥师兄、杨惠茹师姐带领我开始走上科研道路，不仅在科研上给予我帮助，还丰富了我的课余生活。感谢李震师弟、邱丽镕师弟、</w:t>
      </w:r>
      <w:r>
        <w:rPr>
          <w:rFonts w:hint="eastAsia" w:asciiTheme="minorEastAsia" w:hAnsiTheme="minorEastAsia"/>
          <w:kern w:val="0"/>
          <w:sz w:val="24"/>
          <w:szCs w:val="24"/>
        </w:rPr>
        <w:t>葛世泽师弟，林云秀师妹、林芳师妹、孔新宇师妹</w:t>
      </w:r>
      <w:r>
        <w:rPr>
          <w:rStyle w:val="29"/>
          <w:rFonts w:hint="eastAsia" w:ascii="Times New Roman" w:hAnsi="Times New Roman" w:cs="Times New Roman"/>
          <w:color w:val="auto"/>
          <w:sz w:val="24"/>
          <w:szCs w:val="24"/>
        </w:rPr>
        <w:t>。特别感谢我的小伙伴胡璐，在科研生活中互相陪伴、互相帮助、互相鼓励、互相进步，希望今后我们能越来越好。感谢同届同学陈玥、刘炳良、苏旭良、戴伟宇、张顺钦、吴鹏等对我的关心与帮助。感谢我的舍友邹楠楠、董曦、陈奇三年的陪伴、关心与支持，让我在一个充满温馨的环境中度过三年的时光。感谢我的本科朋友穆启涵、傅珍珍和王晓晗这三年的关心鼓励以及找工作期间给予的指导。</w:t>
      </w:r>
    </w:p>
    <w:p>
      <w:pPr>
        <w:spacing w:line="360" w:lineRule="auto"/>
        <w:ind w:firstLine="480" w:firstLineChars="200"/>
        <w:rPr>
          <w:rStyle w:val="29"/>
          <w:rFonts w:ascii="Times New Roman" w:hAnsi="Times New Roman" w:cs="Times New Roman"/>
          <w:color w:val="auto"/>
          <w:sz w:val="24"/>
          <w:szCs w:val="24"/>
        </w:rPr>
      </w:pPr>
      <w:r>
        <w:rPr>
          <w:rStyle w:val="29"/>
          <w:rFonts w:hint="eastAsia" w:ascii="Times New Roman" w:hAnsi="Times New Roman" w:cs="Times New Roman"/>
          <w:color w:val="auto"/>
          <w:sz w:val="24"/>
          <w:szCs w:val="24"/>
        </w:rPr>
        <w:t>最后感谢我的父母、姐姐、武哥，他们在我的求学生涯中给予我无微不至的关怀和照顾，一直支持我鼓励我，是我求学路上坚强的后盾。又是凤凰花开的日子，我们即将启程离开美丽的校园，告别熟悉的师长，走向新的工作岗位。这是毕业的时节，也是工作开始的新起点，我将乘承厦门大学“自强不息，止于至善”的校训，不断磨砺自己，完善自己，奉献社会。最后，再次感谢所有帮助过我的人，谢谢。</w:t>
      </w:r>
    </w:p>
    <w:p>
      <w:pPr>
        <w:widowControl/>
        <w:jc w:val="left"/>
        <w:rPr>
          <w:rStyle w:val="29"/>
          <w:rFonts w:ascii="Times New Roman" w:hAnsi="Times New Roman" w:cs="Times New Roman"/>
          <w:color w:val="auto"/>
          <w:sz w:val="21"/>
          <w:szCs w:val="21"/>
        </w:rPr>
      </w:pPr>
      <w:r>
        <w:rPr>
          <w:rStyle w:val="29"/>
          <w:rFonts w:ascii="Times New Roman" w:hAnsi="Times New Roman" w:cs="Times New Roman"/>
          <w:color w:val="auto"/>
          <w:sz w:val="21"/>
          <w:szCs w:val="21"/>
        </w:rPr>
        <w:br w:type="page"/>
      </w:r>
    </w:p>
    <w:p>
      <w:pPr>
        <w:widowControl/>
        <w:jc w:val="left"/>
        <w:rPr>
          <w:rStyle w:val="29"/>
          <w:rFonts w:ascii="Times New Roman" w:hAnsi="Times New Roman" w:cs="Times New Roman"/>
          <w:color w:val="auto"/>
          <w:sz w:val="21"/>
          <w:szCs w:val="21"/>
        </w:rPr>
      </w:pPr>
      <w:r>
        <w:rPr>
          <w:rStyle w:val="29"/>
          <w:rFonts w:ascii="Times New Roman" w:hAnsi="Times New Roman" w:cs="Times New Roman"/>
          <w:color w:val="auto"/>
          <w:sz w:val="21"/>
          <w:szCs w:val="21"/>
        </w:rPr>
        <w:br w:type="page"/>
      </w:r>
    </w:p>
    <w:p>
      <w:pPr>
        <w:rPr>
          <w:rStyle w:val="29"/>
          <w:rFonts w:ascii="Times New Roman" w:hAnsi="Times New Roman" w:cs="Times New Roman"/>
          <w:color w:val="auto"/>
          <w:sz w:val="21"/>
          <w:szCs w:val="21"/>
        </w:rPr>
        <w:sectPr>
          <w:headerReference r:id="rId19" w:type="default"/>
          <w:type w:val="continuous"/>
          <w:pgSz w:w="11906" w:h="16838"/>
          <w:pgMar w:top="1440" w:right="1588" w:bottom="1440" w:left="1588" w:header="851" w:footer="992" w:gutter="0"/>
          <w:cols w:space="425" w:num="1"/>
          <w:docGrid w:type="lines" w:linePitch="312" w:charSpace="0"/>
        </w:sectPr>
      </w:pPr>
    </w:p>
    <w:p>
      <w:pPr>
        <w:pStyle w:val="15"/>
        <w:rPr>
          <w:rFonts w:ascii="Times New Roman" w:hAnsi="Times New Roman" w:cs="Times New Roman"/>
          <w:szCs w:val="30"/>
        </w:rPr>
      </w:pPr>
      <w:bookmarkStart w:id="366" w:name="_Toc4442461"/>
      <w:bookmarkStart w:id="367" w:name="_Toc69564508"/>
      <w:bookmarkStart w:id="368" w:name="_Toc69843244"/>
      <w:bookmarkStart w:id="369" w:name="_Toc70084410"/>
      <w:bookmarkStart w:id="370" w:name="_Toc69843283"/>
      <w:bookmarkStart w:id="371" w:name="_Toc70085224"/>
      <w:r>
        <w:rPr>
          <w:rFonts w:ascii="Times New Roman" w:hAnsi="Times New Roman" w:cs="Times New Roman"/>
          <w:szCs w:val="30"/>
        </w:rPr>
        <w:t>攻读硕士学位期间</w:t>
      </w:r>
      <w:bookmarkEnd w:id="366"/>
      <w:r>
        <w:rPr>
          <w:rFonts w:ascii="Times New Roman" w:hAnsi="Times New Roman" w:cs="Times New Roman"/>
          <w:szCs w:val="30"/>
        </w:rPr>
        <w:t>科研成果</w:t>
      </w:r>
      <w:bookmarkEnd w:id="367"/>
      <w:bookmarkEnd w:id="368"/>
      <w:bookmarkEnd w:id="369"/>
      <w:bookmarkEnd w:id="370"/>
      <w:bookmarkEnd w:id="371"/>
    </w:p>
    <w:p>
      <w:pPr>
        <w:spacing w:line="360" w:lineRule="auto"/>
        <w:rPr>
          <w:rStyle w:val="29"/>
          <w:rFonts w:ascii="Times New Roman" w:hAnsi="Times New Roman" w:cs="Times New Roman"/>
          <w:color w:val="auto"/>
          <w:sz w:val="24"/>
          <w:szCs w:val="24"/>
        </w:rPr>
      </w:pPr>
      <w:r>
        <w:rPr>
          <w:rFonts w:ascii="Times New Roman" w:hAnsi="Times New Roman" w:cs="Times New Roman"/>
          <w:sz w:val="24"/>
          <w:szCs w:val="24"/>
        </w:rPr>
        <w:t xml:space="preserve">[1] </w:t>
      </w:r>
      <w:r>
        <w:rPr>
          <w:rFonts w:ascii="Times New Roman" w:hAnsi="Times New Roman" w:cs="Times New Roman"/>
          <w:b/>
          <w:sz w:val="24"/>
          <w:szCs w:val="24"/>
          <w:u w:val="single"/>
        </w:rPr>
        <w:t>Liping Lu,</w:t>
      </w:r>
      <w:r>
        <w:rPr>
          <w:rFonts w:ascii="Times New Roman" w:hAnsi="Times New Roman" w:cs="Times New Roman"/>
          <w:sz w:val="24"/>
          <w:szCs w:val="24"/>
        </w:rPr>
        <w:t xml:space="preserve"> Lu Hu, Zhen Li, Lirong Qiu, Wencai Huang*, Xiulin Wang. High precision self-mixing interferometer based on reflective phase modulation method [J]. IEEE Access, 2020, 8: 204153–204159.</w:t>
      </w:r>
    </w:p>
    <w:sectPr>
      <w:headerReference r:id="rId20" w:type="default"/>
      <w:type w:val="continuous"/>
      <w:pgSz w:w="11906" w:h="16838"/>
      <w:pgMar w:top="1440" w:right="1588" w:bottom="1440" w:left="158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dvOT40514f85">
    <w:altName w:val="Times New Roman"/>
    <w:panose1 w:val="00000000000000000000"/>
    <w:charset w:val="00"/>
    <w:family w:val="roman"/>
    <w:pitch w:val="default"/>
    <w:sig w:usb0="00000000" w:usb1="00000000" w:usb2="00000000" w:usb3="00000000" w:csb0="00000000" w:csb1="00000000"/>
  </w:font>
  <w:font w:name="AdvOT40514f85+20">
    <w:altName w:val="Times New Roman"/>
    <w:panose1 w:val="00000000000000000000"/>
    <w:charset w:val="00"/>
    <w:family w:val="roman"/>
    <w:pitch w:val="default"/>
    <w:sig w:usb0="00000000" w:usb1="00000000" w:usb2="00000000" w:usb3="00000000" w:csb0="00000000" w:csb1="00000000"/>
  </w:font>
  <w:font w:name="AdvOT5404984e.B">
    <w:altName w:val="Times New Roman"/>
    <w:panose1 w:val="00000000000000000000"/>
    <w:charset w:val="00"/>
    <w:family w:val="roman"/>
    <w:pitch w:val="default"/>
    <w:sig w:usb0="00000000" w:usb1="00000000" w:usb2="00000000" w:usb3="00000000" w:csb0="00000000" w:csb1="00000000"/>
  </w:font>
  <w:font w:name="AdvOT8b40f9c2.B+20">
    <w:altName w:val="Times New Roman"/>
    <w:panose1 w:val="00000000000000000000"/>
    <w:charset w:val="00"/>
    <w:family w:val="roman"/>
    <w:pitch w:val="default"/>
    <w:sig w:usb0="00000000" w:usb1="00000000" w:usb2="00000000" w:usb3="00000000" w:csb0="00000000" w:csb1="00000000"/>
  </w:font>
  <w:font w:name="OBKIC C+ Helvetica">
    <w:altName w:val="Calibri"/>
    <w:panose1 w:val="00000000000000000000"/>
    <w:charset w:val="00"/>
    <w:family w:val="swiss"/>
    <w:pitch w:val="default"/>
    <w:sig w:usb0="00000000" w:usb1="00000000" w:usb2="00000000" w:usb3="00000000" w:csb0="00000001" w:csb1="00000000"/>
  </w:font>
  <w:font w:name="TimesNewRomanPSMT">
    <w:altName w:val="Times New Roman"/>
    <w:panose1 w:val="00000000000000000000"/>
    <w:charset w:val="00"/>
    <w:family w:val="roman"/>
    <w:pitch w:val="default"/>
    <w:sig w:usb0="00000000" w:usb1="00000000" w:usb2="00000000" w:usb3="00000000" w:csb0="00000000" w:csb1="00000000"/>
  </w:font>
  <w:font w:name="TimesLTStd-Roman">
    <w:altName w:val="Times New Roman"/>
    <w:panose1 w:val="00000000000000000000"/>
    <w:charset w:val="00"/>
    <w:family w:val="auto"/>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Verdana">
    <w:panose1 w:val="020B0604030504040204"/>
    <w:charset w:val="00"/>
    <w:family w:val="swiss"/>
    <w:pitch w:val="default"/>
    <w:sig w:usb0="A00006FF" w:usb1="4000205B" w:usb2="00000010" w:usb3="00000000" w:csb0="2000019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976070"/>
      <w:docPartObj>
        <w:docPartGallery w:val="autotext"/>
      </w:docPartObj>
    </w:sdtPr>
    <w:sdtEndPr>
      <w:rPr>
        <w:rFonts w:ascii="Times New Roman" w:hAnsi="Times New Roman" w:cs="Times New Roman"/>
      </w:rPr>
    </w:sdtEndPr>
    <w:sdtContent>
      <w:p>
        <w:pPr>
          <w:pStyle w:val="10"/>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77</w:t>
        </w:r>
        <w:r>
          <w:rPr>
            <w:rFonts w:ascii="Times New Roman" w:hAnsi="Times New Roman" w:cs="Times New Roman"/>
          </w:rPr>
          <w:fldChar w:fldCharType="end"/>
        </w:r>
      </w:p>
    </w:sdtContent>
  </w:sdt>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11798269"/>
      <w:docPartObj>
        <w:docPartGallery w:val="autotext"/>
      </w:docPartObj>
    </w:sdtPr>
    <w:sdtContent>
      <w:p>
        <w:pPr>
          <w:pStyle w:val="10"/>
          <w:jc w:val="cente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VIII</w:t>
        </w:r>
        <w:r>
          <w:rPr>
            <w:rFonts w:ascii="Times New Roman" w:hAnsi="Times New Roman" w:cs="Times New Roman"/>
          </w:rPr>
          <w:fldChar w:fldCharType="end"/>
        </w:r>
      </w:p>
    </w:sdtContent>
  </w:sdt>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6307081"/>
      <w:docPartObj>
        <w:docPartGallery w:val="autotext"/>
      </w:docPartObj>
    </w:sdtPr>
    <w:sdtEndPr>
      <w:rPr>
        <w:rFonts w:ascii="Times New Roman" w:hAnsi="Times New Roman" w:cs="Times New Roman"/>
      </w:rPr>
    </w:sdtEndPr>
    <w:sdtContent>
      <w:p>
        <w:pPr>
          <w:pStyle w:val="10"/>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76</w:t>
        </w:r>
        <w:r>
          <w:rPr>
            <w:rFonts w:ascii="Times New Roman" w:hAnsi="Times New Roman" w:cs="Times New Roman"/>
          </w:rPr>
          <w:fldChar w:fldCharType="end"/>
        </w:r>
      </w:p>
    </w:sdtContent>
  </w:sdt>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pPr>
    <w:r>
      <w:rPr>
        <w:rFonts w:hint="eastAsia"/>
      </w:rP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第四章 基于反射式相位调制的自混合干涉测量</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第五章 总结与展望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参考文献</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致谢</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攻读硕士学位期间科研成果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rPr>
      <w:t>基于相位调制的高精度激光自混合传感系统研究与实现</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rPr>
        <w:rFonts w:ascii="Times New Roman" w:hAnsi="Times New Roman" w:cs="Times New Roman"/>
      </w:rPr>
    </w:pPr>
    <w:r>
      <w:rPr>
        <w:rFonts w:ascii="Times New Roman" w:hAnsi="Times New Roman" w:cs="Times New Roman"/>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pP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rPr>
        <w:rFonts w:ascii="Times New Roman" w:hAnsi="Times New Roman" w:cs="Times New Roman"/>
      </w:rPr>
    </w:pPr>
    <w:r>
      <w:rPr>
        <w:rFonts w:ascii="Times New Roman" w:hAnsi="Times New Roman" w:cs="Times New Roman"/>
      </w:rPr>
      <w:t>Contents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pPr>
    <w:r>
      <w:rPr>
        <w:rFonts w:hint="eastAsia"/>
      </w:rPr>
      <w:t>第一章 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rPr>
      <w:t>基于相位调制的高精度自混合传感系统研究与实现</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第二章 激光自混合干涉的理论研究及实验分析</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第三章 基于透射式相位调制的自混合干涉测量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69212A"/>
    <w:multiLevelType w:val="multilevel"/>
    <w:tmpl w:val="0969212A"/>
    <w:lvl w:ilvl="0" w:tentative="0">
      <w:start w:val="1"/>
      <w:numFmt w:val="none"/>
      <w:pStyle w:val="2"/>
      <w:lvlText w:val=""/>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
    <w:nsid w:val="1D772220"/>
    <w:multiLevelType w:val="multilevel"/>
    <w:tmpl w:val="1D772220"/>
    <w:lvl w:ilvl="0" w:tentative="0">
      <w:start w:val="1"/>
      <w:numFmt w:val="decimal"/>
      <w:pStyle w:val="37"/>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
    <w:nsid w:val="2D026EDA"/>
    <w:multiLevelType w:val="multilevel"/>
    <w:tmpl w:val="2D026ED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EA87651"/>
    <w:multiLevelType w:val="multilevel"/>
    <w:tmpl w:val="3EA87651"/>
    <w:lvl w:ilvl="0" w:tentative="0">
      <w:start w:val="1"/>
      <w:numFmt w:val="decimal"/>
      <w:lvlText w:val="（%1）"/>
      <w:lvlJc w:val="left"/>
      <w:pPr>
        <w:ind w:left="0" w:firstLine="480"/>
      </w:pPr>
      <w:rPr>
        <w:rFonts w:hint="default"/>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4">
    <w:nsid w:val="41E40A27"/>
    <w:multiLevelType w:val="multilevel"/>
    <w:tmpl w:val="41E40A27"/>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5">
    <w:nsid w:val="74007D52"/>
    <w:multiLevelType w:val="multilevel"/>
    <w:tmpl w:val="74007D5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7D771989"/>
    <w:multiLevelType w:val="multilevel"/>
    <w:tmpl w:val="7D771989"/>
    <w:lvl w:ilvl="0" w:tentative="0">
      <w:start w:val="1"/>
      <w:numFmt w:val="none"/>
      <w:lvlText w:val=""/>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 w:numId="2">
    <w:abstractNumId w:val="1"/>
  </w:num>
  <w:num w:numId="3">
    <w:abstractNumId w:val="6"/>
  </w:num>
  <w:num w:numId="4">
    <w:abstractNumId w:val="3"/>
  </w:num>
  <w:num w:numId="5">
    <w:abstractNumId w:val="2"/>
  </w:num>
  <w:num w:numId="6">
    <w:abstractNumId w:val="5"/>
  </w:num>
  <w:num w:numId="7">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1"/>
  <w:bordersDoNotSurroundFooter w:val="1"/>
  <w:hideSpellingErrors/>
  <w:documentProtection w:enforcement="0"/>
  <w:defaultTabStop w:val="420"/>
  <w:evenAndOddHeaders w:val="1"/>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dlNzQxNmNjNjI3NzY1Y2UyOTI5ODMyOWFhYjE2YmIifQ=="/>
  </w:docVars>
  <w:rsids>
    <w:rsidRoot w:val="00377BC4"/>
    <w:rsid w:val="00000BA0"/>
    <w:rsid w:val="00001493"/>
    <w:rsid w:val="00001506"/>
    <w:rsid w:val="000020D0"/>
    <w:rsid w:val="00002C4E"/>
    <w:rsid w:val="00003134"/>
    <w:rsid w:val="000058A7"/>
    <w:rsid w:val="00006C45"/>
    <w:rsid w:val="000072FE"/>
    <w:rsid w:val="00007402"/>
    <w:rsid w:val="00007423"/>
    <w:rsid w:val="00007F97"/>
    <w:rsid w:val="000138EA"/>
    <w:rsid w:val="00013B9C"/>
    <w:rsid w:val="00013BEF"/>
    <w:rsid w:val="00015B1E"/>
    <w:rsid w:val="0001699C"/>
    <w:rsid w:val="00016F81"/>
    <w:rsid w:val="00017702"/>
    <w:rsid w:val="000179F5"/>
    <w:rsid w:val="00017D40"/>
    <w:rsid w:val="00017F23"/>
    <w:rsid w:val="000212B2"/>
    <w:rsid w:val="0002383B"/>
    <w:rsid w:val="00023BBA"/>
    <w:rsid w:val="0002644C"/>
    <w:rsid w:val="000265BA"/>
    <w:rsid w:val="00026FB7"/>
    <w:rsid w:val="00027B5D"/>
    <w:rsid w:val="00030B45"/>
    <w:rsid w:val="00030CC8"/>
    <w:rsid w:val="00031F5E"/>
    <w:rsid w:val="00032AEB"/>
    <w:rsid w:val="0003453A"/>
    <w:rsid w:val="00034CFF"/>
    <w:rsid w:val="000355B1"/>
    <w:rsid w:val="000363A0"/>
    <w:rsid w:val="0003643A"/>
    <w:rsid w:val="000372FC"/>
    <w:rsid w:val="000407C8"/>
    <w:rsid w:val="0004141C"/>
    <w:rsid w:val="00043889"/>
    <w:rsid w:val="00044687"/>
    <w:rsid w:val="00044F89"/>
    <w:rsid w:val="00045039"/>
    <w:rsid w:val="00045FAC"/>
    <w:rsid w:val="000464B8"/>
    <w:rsid w:val="00046C51"/>
    <w:rsid w:val="00046DA6"/>
    <w:rsid w:val="000476AE"/>
    <w:rsid w:val="00047F65"/>
    <w:rsid w:val="000500C8"/>
    <w:rsid w:val="000511E9"/>
    <w:rsid w:val="0005319A"/>
    <w:rsid w:val="000531FC"/>
    <w:rsid w:val="00054A44"/>
    <w:rsid w:val="00056016"/>
    <w:rsid w:val="00057557"/>
    <w:rsid w:val="00057875"/>
    <w:rsid w:val="00057EA0"/>
    <w:rsid w:val="00057F02"/>
    <w:rsid w:val="0006053E"/>
    <w:rsid w:val="000610DE"/>
    <w:rsid w:val="0006170D"/>
    <w:rsid w:val="0006180C"/>
    <w:rsid w:val="0006251B"/>
    <w:rsid w:val="0006380F"/>
    <w:rsid w:val="000657F7"/>
    <w:rsid w:val="00066304"/>
    <w:rsid w:val="00066B33"/>
    <w:rsid w:val="00067C24"/>
    <w:rsid w:val="00070375"/>
    <w:rsid w:val="00070E5D"/>
    <w:rsid w:val="00071B09"/>
    <w:rsid w:val="00072576"/>
    <w:rsid w:val="00072588"/>
    <w:rsid w:val="0007393D"/>
    <w:rsid w:val="000739D3"/>
    <w:rsid w:val="000749D6"/>
    <w:rsid w:val="00074EFF"/>
    <w:rsid w:val="0007549E"/>
    <w:rsid w:val="000779B1"/>
    <w:rsid w:val="00081EEF"/>
    <w:rsid w:val="000822DF"/>
    <w:rsid w:val="000826FF"/>
    <w:rsid w:val="00083713"/>
    <w:rsid w:val="00084A34"/>
    <w:rsid w:val="00085D63"/>
    <w:rsid w:val="00085E88"/>
    <w:rsid w:val="00085F47"/>
    <w:rsid w:val="00086BD2"/>
    <w:rsid w:val="0008788F"/>
    <w:rsid w:val="00087B14"/>
    <w:rsid w:val="00090001"/>
    <w:rsid w:val="00090027"/>
    <w:rsid w:val="0009275C"/>
    <w:rsid w:val="00092B60"/>
    <w:rsid w:val="00092BA1"/>
    <w:rsid w:val="00092D17"/>
    <w:rsid w:val="000932F7"/>
    <w:rsid w:val="00094B61"/>
    <w:rsid w:val="000963E4"/>
    <w:rsid w:val="00097E4C"/>
    <w:rsid w:val="000A10A9"/>
    <w:rsid w:val="000A1166"/>
    <w:rsid w:val="000A4EED"/>
    <w:rsid w:val="000A7060"/>
    <w:rsid w:val="000B0D22"/>
    <w:rsid w:val="000B1783"/>
    <w:rsid w:val="000B1A90"/>
    <w:rsid w:val="000B1B25"/>
    <w:rsid w:val="000B2833"/>
    <w:rsid w:val="000B313E"/>
    <w:rsid w:val="000C00AE"/>
    <w:rsid w:val="000C03DF"/>
    <w:rsid w:val="000C07E3"/>
    <w:rsid w:val="000C108C"/>
    <w:rsid w:val="000C3540"/>
    <w:rsid w:val="000C47A6"/>
    <w:rsid w:val="000C60AC"/>
    <w:rsid w:val="000C7476"/>
    <w:rsid w:val="000C7531"/>
    <w:rsid w:val="000D0784"/>
    <w:rsid w:val="000D2194"/>
    <w:rsid w:val="000D28FA"/>
    <w:rsid w:val="000D5687"/>
    <w:rsid w:val="000D61E1"/>
    <w:rsid w:val="000D6898"/>
    <w:rsid w:val="000D71C4"/>
    <w:rsid w:val="000D7DBE"/>
    <w:rsid w:val="000D7E94"/>
    <w:rsid w:val="000E0410"/>
    <w:rsid w:val="000E0488"/>
    <w:rsid w:val="000E2C4E"/>
    <w:rsid w:val="000E2CDB"/>
    <w:rsid w:val="000E2EFE"/>
    <w:rsid w:val="000E3325"/>
    <w:rsid w:val="000E3A0E"/>
    <w:rsid w:val="000E3B74"/>
    <w:rsid w:val="000E47DD"/>
    <w:rsid w:val="000E4D8F"/>
    <w:rsid w:val="000E58B8"/>
    <w:rsid w:val="000E6948"/>
    <w:rsid w:val="000E71C4"/>
    <w:rsid w:val="000E775C"/>
    <w:rsid w:val="000F0762"/>
    <w:rsid w:val="000F1F28"/>
    <w:rsid w:val="000F2016"/>
    <w:rsid w:val="000F31C9"/>
    <w:rsid w:val="000F42D4"/>
    <w:rsid w:val="000F4659"/>
    <w:rsid w:val="000F6FB8"/>
    <w:rsid w:val="00100755"/>
    <w:rsid w:val="001008D5"/>
    <w:rsid w:val="00101254"/>
    <w:rsid w:val="0010170B"/>
    <w:rsid w:val="00102996"/>
    <w:rsid w:val="00104F7E"/>
    <w:rsid w:val="0010575A"/>
    <w:rsid w:val="00106799"/>
    <w:rsid w:val="0011009F"/>
    <w:rsid w:val="00111341"/>
    <w:rsid w:val="0011153F"/>
    <w:rsid w:val="00113432"/>
    <w:rsid w:val="001149C9"/>
    <w:rsid w:val="00114B1D"/>
    <w:rsid w:val="00114B90"/>
    <w:rsid w:val="00114C95"/>
    <w:rsid w:val="00115FD7"/>
    <w:rsid w:val="00117A5C"/>
    <w:rsid w:val="00117C00"/>
    <w:rsid w:val="00120048"/>
    <w:rsid w:val="001215C2"/>
    <w:rsid w:val="00122242"/>
    <w:rsid w:val="0012324F"/>
    <w:rsid w:val="00123AA8"/>
    <w:rsid w:val="00123CBD"/>
    <w:rsid w:val="00124361"/>
    <w:rsid w:val="00124BFC"/>
    <w:rsid w:val="00124CB9"/>
    <w:rsid w:val="00124F19"/>
    <w:rsid w:val="00125C72"/>
    <w:rsid w:val="001269AF"/>
    <w:rsid w:val="00127174"/>
    <w:rsid w:val="00127279"/>
    <w:rsid w:val="00127D1D"/>
    <w:rsid w:val="00130471"/>
    <w:rsid w:val="001306A6"/>
    <w:rsid w:val="00131890"/>
    <w:rsid w:val="00132D9D"/>
    <w:rsid w:val="0013338D"/>
    <w:rsid w:val="00133726"/>
    <w:rsid w:val="00133E4D"/>
    <w:rsid w:val="0013409A"/>
    <w:rsid w:val="00134F76"/>
    <w:rsid w:val="001352C5"/>
    <w:rsid w:val="00135A8E"/>
    <w:rsid w:val="00135AA7"/>
    <w:rsid w:val="00136657"/>
    <w:rsid w:val="0013675B"/>
    <w:rsid w:val="001403DE"/>
    <w:rsid w:val="00140A0A"/>
    <w:rsid w:val="001427F7"/>
    <w:rsid w:val="0014314F"/>
    <w:rsid w:val="0014339C"/>
    <w:rsid w:val="00143892"/>
    <w:rsid w:val="00144873"/>
    <w:rsid w:val="001466B6"/>
    <w:rsid w:val="00146826"/>
    <w:rsid w:val="00146BFA"/>
    <w:rsid w:val="00147CA6"/>
    <w:rsid w:val="00151AF9"/>
    <w:rsid w:val="00154302"/>
    <w:rsid w:val="0015440C"/>
    <w:rsid w:val="00155FDB"/>
    <w:rsid w:val="00156878"/>
    <w:rsid w:val="00156B08"/>
    <w:rsid w:val="001578BA"/>
    <w:rsid w:val="00160663"/>
    <w:rsid w:val="001606B5"/>
    <w:rsid w:val="00161581"/>
    <w:rsid w:val="00161D20"/>
    <w:rsid w:val="00163E93"/>
    <w:rsid w:val="0016605D"/>
    <w:rsid w:val="001661AB"/>
    <w:rsid w:val="001670C9"/>
    <w:rsid w:val="0016711A"/>
    <w:rsid w:val="0016783B"/>
    <w:rsid w:val="00172180"/>
    <w:rsid w:val="001737E1"/>
    <w:rsid w:val="001742BD"/>
    <w:rsid w:val="00175665"/>
    <w:rsid w:val="00176B82"/>
    <w:rsid w:val="00176BF7"/>
    <w:rsid w:val="0017771F"/>
    <w:rsid w:val="00180E07"/>
    <w:rsid w:val="00181032"/>
    <w:rsid w:val="00181CE7"/>
    <w:rsid w:val="0018289A"/>
    <w:rsid w:val="00182CEE"/>
    <w:rsid w:val="0018342B"/>
    <w:rsid w:val="00185B02"/>
    <w:rsid w:val="00186726"/>
    <w:rsid w:val="00187451"/>
    <w:rsid w:val="001878AE"/>
    <w:rsid w:val="00192DA7"/>
    <w:rsid w:val="00193A3D"/>
    <w:rsid w:val="00196727"/>
    <w:rsid w:val="001973F9"/>
    <w:rsid w:val="001A0830"/>
    <w:rsid w:val="001A09A2"/>
    <w:rsid w:val="001A1A4F"/>
    <w:rsid w:val="001A1FF9"/>
    <w:rsid w:val="001A202D"/>
    <w:rsid w:val="001A212E"/>
    <w:rsid w:val="001A2E09"/>
    <w:rsid w:val="001A2EB4"/>
    <w:rsid w:val="001A3250"/>
    <w:rsid w:val="001A34C9"/>
    <w:rsid w:val="001A3EC3"/>
    <w:rsid w:val="001A49F8"/>
    <w:rsid w:val="001A4D31"/>
    <w:rsid w:val="001A4D97"/>
    <w:rsid w:val="001A4F22"/>
    <w:rsid w:val="001A69FA"/>
    <w:rsid w:val="001A706A"/>
    <w:rsid w:val="001A7A54"/>
    <w:rsid w:val="001A7E7A"/>
    <w:rsid w:val="001B08FE"/>
    <w:rsid w:val="001B171A"/>
    <w:rsid w:val="001B29AC"/>
    <w:rsid w:val="001B2E84"/>
    <w:rsid w:val="001B556D"/>
    <w:rsid w:val="001B6CBD"/>
    <w:rsid w:val="001C077D"/>
    <w:rsid w:val="001C12F3"/>
    <w:rsid w:val="001C34E6"/>
    <w:rsid w:val="001C385F"/>
    <w:rsid w:val="001C3B28"/>
    <w:rsid w:val="001C3DF9"/>
    <w:rsid w:val="001C44B1"/>
    <w:rsid w:val="001C5629"/>
    <w:rsid w:val="001C5B8C"/>
    <w:rsid w:val="001C64DF"/>
    <w:rsid w:val="001C67AF"/>
    <w:rsid w:val="001C7054"/>
    <w:rsid w:val="001D0EDA"/>
    <w:rsid w:val="001D0F29"/>
    <w:rsid w:val="001D1A2B"/>
    <w:rsid w:val="001D23FB"/>
    <w:rsid w:val="001D2F6E"/>
    <w:rsid w:val="001D3247"/>
    <w:rsid w:val="001D42D0"/>
    <w:rsid w:val="001D4D2A"/>
    <w:rsid w:val="001D56A8"/>
    <w:rsid w:val="001D672A"/>
    <w:rsid w:val="001D6FE4"/>
    <w:rsid w:val="001E282E"/>
    <w:rsid w:val="001E2989"/>
    <w:rsid w:val="001E2F34"/>
    <w:rsid w:val="001E2F92"/>
    <w:rsid w:val="001E3976"/>
    <w:rsid w:val="001E6227"/>
    <w:rsid w:val="001E658D"/>
    <w:rsid w:val="001E6BBD"/>
    <w:rsid w:val="001E7E1B"/>
    <w:rsid w:val="001F0AA3"/>
    <w:rsid w:val="001F1149"/>
    <w:rsid w:val="001F1430"/>
    <w:rsid w:val="001F23AD"/>
    <w:rsid w:val="001F2BA8"/>
    <w:rsid w:val="001F395C"/>
    <w:rsid w:val="001F60BB"/>
    <w:rsid w:val="001F60F1"/>
    <w:rsid w:val="001F6AC6"/>
    <w:rsid w:val="001F6AD8"/>
    <w:rsid w:val="002005C3"/>
    <w:rsid w:val="00202462"/>
    <w:rsid w:val="00204BA3"/>
    <w:rsid w:val="00205482"/>
    <w:rsid w:val="00207366"/>
    <w:rsid w:val="002103C9"/>
    <w:rsid w:val="00210B83"/>
    <w:rsid w:val="002110E0"/>
    <w:rsid w:val="002113AB"/>
    <w:rsid w:val="00212050"/>
    <w:rsid w:val="00212FAE"/>
    <w:rsid w:val="00212FC2"/>
    <w:rsid w:val="00213C12"/>
    <w:rsid w:val="00213D62"/>
    <w:rsid w:val="00214DF1"/>
    <w:rsid w:val="00216389"/>
    <w:rsid w:val="0021766F"/>
    <w:rsid w:val="002225C2"/>
    <w:rsid w:val="00222A9C"/>
    <w:rsid w:val="0022340D"/>
    <w:rsid w:val="0022383C"/>
    <w:rsid w:val="00223DBE"/>
    <w:rsid w:val="00224885"/>
    <w:rsid w:val="002249AF"/>
    <w:rsid w:val="002251D0"/>
    <w:rsid w:val="00226185"/>
    <w:rsid w:val="0022630D"/>
    <w:rsid w:val="002273C9"/>
    <w:rsid w:val="0023149C"/>
    <w:rsid w:val="002315DC"/>
    <w:rsid w:val="00231C2A"/>
    <w:rsid w:val="0023368E"/>
    <w:rsid w:val="00234C16"/>
    <w:rsid w:val="00234DC1"/>
    <w:rsid w:val="00236088"/>
    <w:rsid w:val="00236FE4"/>
    <w:rsid w:val="00237148"/>
    <w:rsid w:val="0023764F"/>
    <w:rsid w:val="0024126C"/>
    <w:rsid w:val="0024295F"/>
    <w:rsid w:val="002434A2"/>
    <w:rsid w:val="00243814"/>
    <w:rsid w:val="00243A9D"/>
    <w:rsid w:val="002440DC"/>
    <w:rsid w:val="002441AC"/>
    <w:rsid w:val="0024519A"/>
    <w:rsid w:val="00245432"/>
    <w:rsid w:val="002456C2"/>
    <w:rsid w:val="002459E6"/>
    <w:rsid w:val="00246636"/>
    <w:rsid w:val="00250414"/>
    <w:rsid w:val="00250660"/>
    <w:rsid w:val="00250844"/>
    <w:rsid w:val="00250AB1"/>
    <w:rsid w:val="00250E8A"/>
    <w:rsid w:val="00251188"/>
    <w:rsid w:val="002517A3"/>
    <w:rsid w:val="00253C47"/>
    <w:rsid w:val="00253EAF"/>
    <w:rsid w:val="00254E79"/>
    <w:rsid w:val="0025515F"/>
    <w:rsid w:val="00255FA8"/>
    <w:rsid w:val="00256C9C"/>
    <w:rsid w:val="00257218"/>
    <w:rsid w:val="002574FA"/>
    <w:rsid w:val="00257617"/>
    <w:rsid w:val="00257DB5"/>
    <w:rsid w:val="00257E44"/>
    <w:rsid w:val="00261DCF"/>
    <w:rsid w:val="002626BA"/>
    <w:rsid w:val="002628DD"/>
    <w:rsid w:val="0026320E"/>
    <w:rsid w:val="002648CB"/>
    <w:rsid w:val="00264D4A"/>
    <w:rsid w:val="0026514E"/>
    <w:rsid w:val="002662C6"/>
    <w:rsid w:val="0026642F"/>
    <w:rsid w:val="0026648B"/>
    <w:rsid w:val="00266D5C"/>
    <w:rsid w:val="00266EBC"/>
    <w:rsid w:val="00270D9C"/>
    <w:rsid w:val="00270DBE"/>
    <w:rsid w:val="00271329"/>
    <w:rsid w:val="002715DC"/>
    <w:rsid w:val="00272030"/>
    <w:rsid w:val="00273473"/>
    <w:rsid w:val="00273A75"/>
    <w:rsid w:val="00273ED5"/>
    <w:rsid w:val="00275C62"/>
    <w:rsid w:val="00275C92"/>
    <w:rsid w:val="002764DE"/>
    <w:rsid w:val="002770E2"/>
    <w:rsid w:val="002771DA"/>
    <w:rsid w:val="00281FC9"/>
    <w:rsid w:val="00282082"/>
    <w:rsid w:val="00282482"/>
    <w:rsid w:val="002833C7"/>
    <w:rsid w:val="00283463"/>
    <w:rsid w:val="002839F1"/>
    <w:rsid w:val="002842C1"/>
    <w:rsid w:val="0028434A"/>
    <w:rsid w:val="0028494D"/>
    <w:rsid w:val="00284EB4"/>
    <w:rsid w:val="00285996"/>
    <w:rsid w:val="00285B25"/>
    <w:rsid w:val="00286639"/>
    <w:rsid w:val="00286AAC"/>
    <w:rsid w:val="00287B9F"/>
    <w:rsid w:val="002901E1"/>
    <w:rsid w:val="00290C08"/>
    <w:rsid w:val="00291152"/>
    <w:rsid w:val="00291C28"/>
    <w:rsid w:val="00291E19"/>
    <w:rsid w:val="002921A7"/>
    <w:rsid w:val="00292C6E"/>
    <w:rsid w:val="00294171"/>
    <w:rsid w:val="002943A9"/>
    <w:rsid w:val="00294A26"/>
    <w:rsid w:val="00295B4E"/>
    <w:rsid w:val="00295F6F"/>
    <w:rsid w:val="00296071"/>
    <w:rsid w:val="002972C2"/>
    <w:rsid w:val="002A0418"/>
    <w:rsid w:val="002A0B01"/>
    <w:rsid w:val="002A18F8"/>
    <w:rsid w:val="002A1FF0"/>
    <w:rsid w:val="002A3823"/>
    <w:rsid w:val="002A434C"/>
    <w:rsid w:val="002A59FC"/>
    <w:rsid w:val="002A61CC"/>
    <w:rsid w:val="002A7394"/>
    <w:rsid w:val="002A7444"/>
    <w:rsid w:val="002B03EC"/>
    <w:rsid w:val="002B0868"/>
    <w:rsid w:val="002B0AF2"/>
    <w:rsid w:val="002B0BFC"/>
    <w:rsid w:val="002B0D34"/>
    <w:rsid w:val="002B0FDA"/>
    <w:rsid w:val="002B1649"/>
    <w:rsid w:val="002B1A25"/>
    <w:rsid w:val="002B1FFA"/>
    <w:rsid w:val="002B2165"/>
    <w:rsid w:val="002B21EC"/>
    <w:rsid w:val="002B26B2"/>
    <w:rsid w:val="002B29FE"/>
    <w:rsid w:val="002B2C1E"/>
    <w:rsid w:val="002B2E74"/>
    <w:rsid w:val="002B3500"/>
    <w:rsid w:val="002B5487"/>
    <w:rsid w:val="002B56D1"/>
    <w:rsid w:val="002B64D9"/>
    <w:rsid w:val="002B65A8"/>
    <w:rsid w:val="002B69D3"/>
    <w:rsid w:val="002C03A0"/>
    <w:rsid w:val="002C0582"/>
    <w:rsid w:val="002C4582"/>
    <w:rsid w:val="002C4EEB"/>
    <w:rsid w:val="002C4EEF"/>
    <w:rsid w:val="002C52FC"/>
    <w:rsid w:val="002C5CF9"/>
    <w:rsid w:val="002C70A4"/>
    <w:rsid w:val="002C73AD"/>
    <w:rsid w:val="002D10D4"/>
    <w:rsid w:val="002D119F"/>
    <w:rsid w:val="002D253D"/>
    <w:rsid w:val="002D2FEE"/>
    <w:rsid w:val="002D3730"/>
    <w:rsid w:val="002D435B"/>
    <w:rsid w:val="002D50D4"/>
    <w:rsid w:val="002D7714"/>
    <w:rsid w:val="002D79A0"/>
    <w:rsid w:val="002E0881"/>
    <w:rsid w:val="002E1260"/>
    <w:rsid w:val="002E12D8"/>
    <w:rsid w:val="002E25A1"/>
    <w:rsid w:val="002E2A42"/>
    <w:rsid w:val="002E2AAC"/>
    <w:rsid w:val="002E2CDA"/>
    <w:rsid w:val="002E35B8"/>
    <w:rsid w:val="002E3FF2"/>
    <w:rsid w:val="002E4C52"/>
    <w:rsid w:val="002E4D3E"/>
    <w:rsid w:val="002E4FD3"/>
    <w:rsid w:val="002E56BE"/>
    <w:rsid w:val="002E6525"/>
    <w:rsid w:val="002E6972"/>
    <w:rsid w:val="002E70F3"/>
    <w:rsid w:val="002F03CA"/>
    <w:rsid w:val="002F085A"/>
    <w:rsid w:val="002F0B60"/>
    <w:rsid w:val="002F12DF"/>
    <w:rsid w:val="002F16F9"/>
    <w:rsid w:val="002F1C91"/>
    <w:rsid w:val="002F2C21"/>
    <w:rsid w:val="002F3943"/>
    <w:rsid w:val="002F5264"/>
    <w:rsid w:val="002F56DC"/>
    <w:rsid w:val="002F7249"/>
    <w:rsid w:val="002F773E"/>
    <w:rsid w:val="00301A4A"/>
    <w:rsid w:val="00302B3F"/>
    <w:rsid w:val="0030455D"/>
    <w:rsid w:val="00304FE4"/>
    <w:rsid w:val="00306738"/>
    <w:rsid w:val="00307392"/>
    <w:rsid w:val="00307D4D"/>
    <w:rsid w:val="00307E82"/>
    <w:rsid w:val="0031061E"/>
    <w:rsid w:val="0031062F"/>
    <w:rsid w:val="0031222B"/>
    <w:rsid w:val="00317E72"/>
    <w:rsid w:val="00317F5A"/>
    <w:rsid w:val="003208A1"/>
    <w:rsid w:val="003215A0"/>
    <w:rsid w:val="00323712"/>
    <w:rsid w:val="00325B40"/>
    <w:rsid w:val="00326F6B"/>
    <w:rsid w:val="00327483"/>
    <w:rsid w:val="00327B13"/>
    <w:rsid w:val="00330061"/>
    <w:rsid w:val="00330BAD"/>
    <w:rsid w:val="00331AC9"/>
    <w:rsid w:val="003325AD"/>
    <w:rsid w:val="00333188"/>
    <w:rsid w:val="00334B5F"/>
    <w:rsid w:val="00336CB5"/>
    <w:rsid w:val="00337A6E"/>
    <w:rsid w:val="00340B29"/>
    <w:rsid w:val="00340DEA"/>
    <w:rsid w:val="0034193B"/>
    <w:rsid w:val="003433ED"/>
    <w:rsid w:val="00343CC3"/>
    <w:rsid w:val="00344251"/>
    <w:rsid w:val="00345572"/>
    <w:rsid w:val="0034686A"/>
    <w:rsid w:val="00346E3F"/>
    <w:rsid w:val="003507C6"/>
    <w:rsid w:val="00350E11"/>
    <w:rsid w:val="0035112E"/>
    <w:rsid w:val="00351AE0"/>
    <w:rsid w:val="00351C60"/>
    <w:rsid w:val="003539DB"/>
    <w:rsid w:val="00353DE5"/>
    <w:rsid w:val="0035408E"/>
    <w:rsid w:val="00355C13"/>
    <w:rsid w:val="0035654D"/>
    <w:rsid w:val="003574CB"/>
    <w:rsid w:val="00357E50"/>
    <w:rsid w:val="003616FC"/>
    <w:rsid w:val="0036194F"/>
    <w:rsid w:val="00361DFF"/>
    <w:rsid w:val="0036219C"/>
    <w:rsid w:val="003630D1"/>
    <w:rsid w:val="003633C8"/>
    <w:rsid w:val="00364634"/>
    <w:rsid w:val="003658D3"/>
    <w:rsid w:val="00365C09"/>
    <w:rsid w:val="00366A63"/>
    <w:rsid w:val="00366C85"/>
    <w:rsid w:val="003670EF"/>
    <w:rsid w:val="003704C0"/>
    <w:rsid w:val="00371F57"/>
    <w:rsid w:val="003724CC"/>
    <w:rsid w:val="003734A1"/>
    <w:rsid w:val="00373A54"/>
    <w:rsid w:val="00373DDC"/>
    <w:rsid w:val="00374930"/>
    <w:rsid w:val="00374AE9"/>
    <w:rsid w:val="00375801"/>
    <w:rsid w:val="00375CCC"/>
    <w:rsid w:val="003760AF"/>
    <w:rsid w:val="00376C30"/>
    <w:rsid w:val="00377318"/>
    <w:rsid w:val="00377BC4"/>
    <w:rsid w:val="00377DAC"/>
    <w:rsid w:val="00383A7D"/>
    <w:rsid w:val="00384326"/>
    <w:rsid w:val="00384B54"/>
    <w:rsid w:val="00385672"/>
    <w:rsid w:val="00386725"/>
    <w:rsid w:val="00390727"/>
    <w:rsid w:val="00391320"/>
    <w:rsid w:val="00391AC0"/>
    <w:rsid w:val="00393274"/>
    <w:rsid w:val="00393847"/>
    <w:rsid w:val="00395CBC"/>
    <w:rsid w:val="00397297"/>
    <w:rsid w:val="003A16E8"/>
    <w:rsid w:val="003A2789"/>
    <w:rsid w:val="003A340D"/>
    <w:rsid w:val="003A5491"/>
    <w:rsid w:val="003A558E"/>
    <w:rsid w:val="003A5E36"/>
    <w:rsid w:val="003A7A57"/>
    <w:rsid w:val="003B0B4A"/>
    <w:rsid w:val="003B1C25"/>
    <w:rsid w:val="003B1C6A"/>
    <w:rsid w:val="003B265B"/>
    <w:rsid w:val="003B2F8F"/>
    <w:rsid w:val="003B31EA"/>
    <w:rsid w:val="003B54B7"/>
    <w:rsid w:val="003B54D0"/>
    <w:rsid w:val="003B5542"/>
    <w:rsid w:val="003B5842"/>
    <w:rsid w:val="003B5ADE"/>
    <w:rsid w:val="003B6299"/>
    <w:rsid w:val="003B6BFF"/>
    <w:rsid w:val="003B72CD"/>
    <w:rsid w:val="003C07F1"/>
    <w:rsid w:val="003C13C0"/>
    <w:rsid w:val="003C24C8"/>
    <w:rsid w:val="003C27A9"/>
    <w:rsid w:val="003C3CFC"/>
    <w:rsid w:val="003C50A7"/>
    <w:rsid w:val="003C56C3"/>
    <w:rsid w:val="003D1F9D"/>
    <w:rsid w:val="003D407D"/>
    <w:rsid w:val="003D4B3E"/>
    <w:rsid w:val="003D6109"/>
    <w:rsid w:val="003D6DF4"/>
    <w:rsid w:val="003D6FCC"/>
    <w:rsid w:val="003D754E"/>
    <w:rsid w:val="003E02D5"/>
    <w:rsid w:val="003E0FD0"/>
    <w:rsid w:val="003E10BE"/>
    <w:rsid w:val="003E1373"/>
    <w:rsid w:val="003E2E1E"/>
    <w:rsid w:val="003E387D"/>
    <w:rsid w:val="003E3FE5"/>
    <w:rsid w:val="003E41DF"/>
    <w:rsid w:val="003E4664"/>
    <w:rsid w:val="003E4C0A"/>
    <w:rsid w:val="003E54C0"/>
    <w:rsid w:val="003E5595"/>
    <w:rsid w:val="003E55EB"/>
    <w:rsid w:val="003E7BA8"/>
    <w:rsid w:val="003F0645"/>
    <w:rsid w:val="003F13BD"/>
    <w:rsid w:val="003F1858"/>
    <w:rsid w:val="003F20AE"/>
    <w:rsid w:val="003F240E"/>
    <w:rsid w:val="003F2D43"/>
    <w:rsid w:val="003F2E59"/>
    <w:rsid w:val="003F31D3"/>
    <w:rsid w:val="003F35C9"/>
    <w:rsid w:val="003F641D"/>
    <w:rsid w:val="003F688F"/>
    <w:rsid w:val="003F6E10"/>
    <w:rsid w:val="003F7268"/>
    <w:rsid w:val="003F74B8"/>
    <w:rsid w:val="004004C7"/>
    <w:rsid w:val="00401E69"/>
    <w:rsid w:val="00402903"/>
    <w:rsid w:val="0040297C"/>
    <w:rsid w:val="0040458D"/>
    <w:rsid w:val="00405749"/>
    <w:rsid w:val="00406DEF"/>
    <w:rsid w:val="00407807"/>
    <w:rsid w:val="00407DB0"/>
    <w:rsid w:val="00410755"/>
    <w:rsid w:val="00410D88"/>
    <w:rsid w:val="004114B4"/>
    <w:rsid w:val="0041294D"/>
    <w:rsid w:val="004130AD"/>
    <w:rsid w:val="0041312C"/>
    <w:rsid w:val="0041426A"/>
    <w:rsid w:val="004143B6"/>
    <w:rsid w:val="00415802"/>
    <w:rsid w:val="0041621E"/>
    <w:rsid w:val="004165A6"/>
    <w:rsid w:val="00420368"/>
    <w:rsid w:val="00421D59"/>
    <w:rsid w:val="00422D78"/>
    <w:rsid w:val="00423AD5"/>
    <w:rsid w:val="00423B73"/>
    <w:rsid w:val="00423F03"/>
    <w:rsid w:val="00424573"/>
    <w:rsid w:val="00424B14"/>
    <w:rsid w:val="00427BC1"/>
    <w:rsid w:val="0043012A"/>
    <w:rsid w:val="00431BA4"/>
    <w:rsid w:val="004324CF"/>
    <w:rsid w:val="00432A89"/>
    <w:rsid w:val="0043397B"/>
    <w:rsid w:val="0043422E"/>
    <w:rsid w:val="00434683"/>
    <w:rsid w:val="00435105"/>
    <w:rsid w:val="00435A05"/>
    <w:rsid w:val="00435B3C"/>
    <w:rsid w:val="00436754"/>
    <w:rsid w:val="004368E8"/>
    <w:rsid w:val="00437006"/>
    <w:rsid w:val="00437750"/>
    <w:rsid w:val="00440522"/>
    <w:rsid w:val="00440CCC"/>
    <w:rsid w:val="00441F19"/>
    <w:rsid w:val="00442516"/>
    <w:rsid w:val="004425EF"/>
    <w:rsid w:val="00442DF0"/>
    <w:rsid w:val="00443BF6"/>
    <w:rsid w:val="00444372"/>
    <w:rsid w:val="004451BE"/>
    <w:rsid w:val="00446206"/>
    <w:rsid w:val="0044727D"/>
    <w:rsid w:val="004505AC"/>
    <w:rsid w:val="00450EA7"/>
    <w:rsid w:val="00452877"/>
    <w:rsid w:val="00454707"/>
    <w:rsid w:val="00454E5F"/>
    <w:rsid w:val="00454F01"/>
    <w:rsid w:val="004550B0"/>
    <w:rsid w:val="004553B2"/>
    <w:rsid w:val="00457008"/>
    <w:rsid w:val="00457631"/>
    <w:rsid w:val="00457F94"/>
    <w:rsid w:val="0046031C"/>
    <w:rsid w:val="004604C4"/>
    <w:rsid w:val="00460EB3"/>
    <w:rsid w:val="00462A53"/>
    <w:rsid w:val="004641D3"/>
    <w:rsid w:val="00464359"/>
    <w:rsid w:val="00464E27"/>
    <w:rsid w:val="00466A6D"/>
    <w:rsid w:val="00471770"/>
    <w:rsid w:val="00472319"/>
    <w:rsid w:val="00476D3E"/>
    <w:rsid w:val="00477185"/>
    <w:rsid w:val="00480503"/>
    <w:rsid w:val="00481FD5"/>
    <w:rsid w:val="00482DF0"/>
    <w:rsid w:val="00484277"/>
    <w:rsid w:val="004845EF"/>
    <w:rsid w:val="004848E4"/>
    <w:rsid w:val="004860A2"/>
    <w:rsid w:val="00491EC8"/>
    <w:rsid w:val="00493A56"/>
    <w:rsid w:val="00494D11"/>
    <w:rsid w:val="0049509A"/>
    <w:rsid w:val="0049562E"/>
    <w:rsid w:val="00497AA7"/>
    <w:rsid w:val="00497CB7"/>
    <w:rsid w:val="004A024D"/>
    <w:rsid w:val="004A06FC"/>
    <w:rsid w:val="004A09C7"/>
    <w:rsid w:val="004A20ED"/>
    <w:rsid w:val="004A539F"/>
    <w:rsid w:val="004A5817"/>
    <w:rsid w:val="004A5E50"/>
    <w:rsid w:val="004A6EAA"/>
    <w:rsid w:val="004B0810"/>
    <w:rsid w:val="004B1C24"/>
    <w:rsid w:val="004B26AC"/>
    <w:rsid w:val="004B2BB6"/>
    <w:rsid w:val="004B3895"/>
    <w:rsid w:val="004B4940"/>
    <w:rsid w:val="004B506B"/>
    <w:rsid w:val="004B5CB1"/>
    <w:rsid w:val="004B6642"/>
    <w:rsid w:val="004B6ED7"/>
    <w:rsid w:val="004C1677"/>
    <w:rsid w:val="004C201E"/>
    <w:rsid w:val="004C2A41"/>
    <w:rsid w:val="004C616C"/>
    <w:rsid w:val="004C67F2"/>
    <w:rsid w:val="004C7D92"/>
    <w:rsid w:val="004D06EB"/>
    <w:rsid w:val="004D0AA9"/>
    <w:rsid w:val="004D14DF"/>
    <w:rsid w:val="004D1597"/>
    <w:rsid w:val="004D18C8"/>
    <w:rsid w:val="004D1D1E"/>
    <w:rsid w:val="004D1F3B"/>
    <w:rsid w:val="004D2D21"/>
    <w:rsid w:val="004D383A"/>
    <w:rsid w:val="004D47BD"/>
    <w:rsid w:val="004D49E7"/>
    <w:rsid w:val="004D5BBB"/>
    <w:rsid w:val="004D6480"/>
    <w:rsid w:val="004D66B7"/>
    <w:rsid w:val="004D77D7"/>
    <w:rsid w:val="004E22B0"/>
    <w:rsid w:val="004E3437"/>
    <w:rsid w:val="004E3461"/>
    <w:rsid w:val="004E40D4"/>
    <w:rsid w:val="004E6C3F"/>
    <w:rsid w:val="004E6EFA"/>
    <w:rsid w:val="004E76E3"/>
    <w:rsid w:val="004F0369"/>
    <w:rsid w:val="004F09FE"/>
    <w:rsid w:val="004F1B23"/>
    <w:rsid w:val="004F1F73"/>
    <w:rsid w:val="004F2314"/>
    <w:rsid w:val="004F2A59"/>
    <w:rsid w:val="004F2B19"/>
    <w:rsid w:val="004F307B"/>
    <w:rsid w:val="004F6549"/>
    <w:rsid w:val="004F6EC8"/>
    <w:rsid w:val="00500620"/>
    <w:rsid w:val="00500B56"/>
    <w:rsid w:val="00501810"/>
    <w:rsid w:val="00502255"/>
    <w:rsid w:val="00503627"/>
    <w:rsid w:val="00503863"/>
    <w:rsid w:val="00505527"/>
    <w:rsid w:val="005100F6"/>
    <w:rsid w:val="00511B05"/>
    <w:rsid w:val="00511E42"/>
    <w:rsid w:val="005123D7"/>
    <w:rsid w:val="00512566"/>
    <w:rsid w:val="0051409B"/>
    <w:rsid w:val="0051491D"/>
    <w:rsid w:val="005149C4"/>
    <w:rsid w:val="005152A0"/>
    <w:rsid w:val="005153B0"/>
    <w:rsid w:val="005153F3"/>
    <w:rsid w:val="005155E0"/>
    <w:rsid w:val="005158C4"/>
    <w:rsid w:val="00515BBD"/>
    <w:rsid w:val="00516CEC"/>
    <w:rsid w:val="00516D72"/>
    <w:rsid w:val="005179EC"/>
    <w:rsid w:val="00521105"/>
    <w:rsid w:val="00521315"/>
    <w:rsid w:val="00521E54"/>
    <w:rsid w:val="00522B22"/>
    <w:rsid w:val="00522C35"/>
    <w:rsid w:val="00523DAE"/>
    <w:rsid w:val="005242F7"/>
    <w:rsid w:val="0052476C"/>
    <w:rsid w:val="0052507A"/>
    <w:rsid w:val="00525DD4"/>
    <w:rsid w:val="00526232"/>
    <w:rsid w:val="005262D6"/>
    <w:rsid w:val="00526BC3"/>
    <w:rsid w:val="00530CAD"/>
    <w:rsid w:val="005321C7"/>
    <w:rsid w:val="00532745"/>
    <w:rsid w:val="0053355A"/>
    <w:rsid w:val="005364E0"/>
    <w:rsid w:val="0053759E"/>
    <w:rsid w:val="0053766F"/>
    <w:rsid w:val="00537A18"/>
    <w:rsid w:val="0054051C"/>
    <w:rsid w:val="00540EFF"/>
    <w:rsid w:val="005412C3"/>
    <w:rsid w:val="00541832"/>
    <w:rsid w:val="00541F73"/>
    <w:rsid w:val="00542467"/>
    <w:rsid w:val="00542AC9"/>
    <w:rsid w:val="00543407"/>
    <w:rsid w:val="0054412B"/>
    <w:rsid w:val="00544130"/>
    <w:rsid w:val="00544494"/>
    <w:rsid w:val="00544625"/>
    <w:rsid w:val="00546B24"/>
    <w:rsid w:val="00550C8B"/>
    <w:rsid w:val="005514CC"/>
    <w:rsid w:val="00551CE9"/>
    <w:rsid w:val="00551F10"/>
    <w:rsid w:val="0055230D"/>
    <w:rsid w:val="005538AE"/>
    <w:rsid w:val="0055394D"/>
    <w:rsid w:val="0055396B"/>
    <w:rsid w:val="0055409D"/>
    <w:rsid w:val="00554AA0"/>
    <w:rsid w:val="00556E37"/>
    <w:rsid w:val="00560330"/>
    <w:rsid w:val="005604D8"/>
    <w:rsid w:val="00560852"/>
    <w:rsid w:val="0056092C"/>
    <w:rsid w:val="00561A58"/>
    <w:rsid w:val="005622D6"/>
    <w:rsid w:val="0056325B"/>
    <w:rsid w:val="005645A3"/>
    <w:rsid w:val="00567135"/>
    <w:rsid w:val="00567A10"/>
    <w:rsid w:val="00570531"/>
    <w:rsid w:val="00570C8D"/>
    <w:rsid w:val="00571031"/>
    <w:rsid w:val="00573C6D"/>
    <w:rsid w:val="00576833"/>
    <w:rsid w:val="00576F39"/>
    <w:rsid w:val="005778F2"/>
    <w:rsid w:val="00577FB9"/>
    <w:rsid w:val="0058065B"/>
    <w:rsid w:val="00580D61"/>
    <w:rsid w:val="005822A7"/>
    <w:rsid w:val="00582B1F"/>
    <w:rsid w:val="00582B27"/>
    <w:rsid w:val="005908BF"/>
    <w:rsid w:val="00591418"/>
    <w:rsid w:val="005914B8"/>
    <w:rsid w:val="005914C4"/>
    <w:rsid w:val="005927BC"/>
    <w:rsid w:val="00593119"/>
    <w:rsid w:val="00593EBE"/>
    <w:rsid w:val="00593F24"/>
    <w:rsid w:val="005946B6"/>
    <w:rsid w:val="005946C6"/>
    <w:rsid w:val="00594C6C"/>
    <w:rsid w:val="00595895"/>
    <w:rsid w:val="00596F06"/>
    <w:rsid w:val="0059727E"/>
    <w:rsid w:val="005973A6"/>
    <w:rsid w:val="00597BAC"/>
    <w:rsid w:val="005A10C1"/>
    <w:rsid w:val="005A1A58"/>
    <w:rsid w:val="005A1A9A"/>
    <w:rsid w:val="005A2F7F"/>
    <w:rsid w:val="005A3C03"/>
    <w:rsid w:val="005A4A76"/>
    <w:rsid w:val="005A4FEC"/>
    <w:rsid w:val="005A6377"/>
    <w:rsid w:val="005A7131"/>
    <w:rsid w:val="005B0300"/>
    <w:rsid w:val="005B0C22"/>
    <w:rsid w:val="005B1FAD"/>
    <w:rsid w:val="005B21E3"/>
    <w:rsid w:val="005B2802"/>
    <w:rsid w:val="005B3179"/>
    <w:rsid w:val="005B3591"/>
    <w:rsid w:val="005B3C9F"/>
    <w:rsid w:val="005B44E3"/>
    <w:rsid w:val="005B5941"/>
    <w:rsid w:val="005B69AB"/>
    <w:rsid w:val="005B6D69"/>
    <w:rsid w:val="005B70F4"/>
    <w:rsid w:val="005C0DD3"/>
    <w:rsid w:val="005C177B"/>
    <w:rsid w:val="005C1D7B"/>
    <w:rsid w:val="005C2BB3"/>
    <w:rsid w:val="005C38E5"/>
    <w:rsid w:val="005C3BCC"/>
    <w:rsid w:val="005C4B20"/>
    <w:rsid w:val="005C4EDA"/>
    <w:rsid w:val="005C545E"/>
    <w:rsid w:val="005C5873"/>
    <w:rsid w:val="005C5C18"/>
    <w:rsid w:val="005C6DE3"/>
    <w:rsid w:val="005C723E"/>
    <w:rsid w:val="005C793B"/>
    <w:rsid w:val="005D0098"/>
    <w:rsid w:val="005D02F0"/>
    <w:rsid w:val="005D03F1"/>
    <w:rsid w:val="005D07C3"/>
    <w:rsid w:val="005D224F"/>
    <w:rsid w:val="005D267D"/>
    <w:rsid w:val="005D3EAE"/>
    <w:rsid w:val="005D46A5"/>
    <w:rsid w:val="005D5064"/>
    <w:rsid w:val="005D508F"/>
    <w:rsid w:val="005D51DA"/>
    <w:rsid w:val="005D52BB"/>
    <w:rsid w:val="005D6B30"/>
    <w:rsid w:val="005D7D91"/>
    <w:rsid w:val="005E04A1"/>
    <w:rsid w:val="005E092D"/>
    <w:rsid w:val="005E158A"/>
    <w:rsid w:val="005E1DCC"/>
    <w:rsid w:val="005E1E1C"/>
    <w:rsid w:val="005E2219"/>
    <w:rsid w:val="005E36AE"/>
    <w:rsid w:val="005E5103"/>
    <w:rsid w:val="005E5930"/>
    <w:rsid w:val="005E717F"/>
    <w:rsid w:val="005E7760"/>
    <w:rsid w:val="005E7808"/>
    <w:rsid w:val="005E7E3A"/>
    <w:rsid w:val="005F0E93"/>
    <w:rsid w:val="005F155E"/>
    <w:rsid w:val="005F1DCD"/>
    <w:rsid w:val="005F2432"/>
    <w:rsid w:val="005F28C1"/>
    <w:rsid w:val="005F5399"/>
    <w:rsid w:val="005F7359"/>
    <w:rsid w:val="005F7F4D"/>
    <w:rsid w:val="00600D9B"/>
    <w:rsid w:val="00600DE6"/>
    <w:rsid w:val="00601246"/>
    <w:rsid w:val="006039A5"/>
    <w:rsid w:val="00603B93"/>
    <w:rsid w:val="00604919"/>
    <w:rsid w:val="00604EDD"/>
    <w:rsid w:val="006058C8"/>
    <w:rsid w:val="00605919"/>
    <w:rsid w:val="00605ACE"/>
    <w:rsid w:val="00606728"/>
    <w:rsid w:val="00606F1B"/>
    <w:rsid w:val="0061064E"/>
    <w:rsid w:val="00610D33"/>
    <w:rsid w:val="0061115A"/>
    <w:rsid w:val="00612B56"/>
    <w:rsid w:val="00614036"/>
    <w:rsid w:val="006141FB"/>
    <w:rsid w:val="0061427F"/>
    <w:rsid w:val="006145AB"/>
    <w:rsid w:val="0061499A"/>
    <w:rsid w:val="00615DD6"/>
    <w:rsid w:val="00617B29"/>
    <w:rsid w:val="00617C32"/>
    <w:rsid w:val="00617D9A"/>
    <w:rsid w:val="006206BA"/>
    <w:rsid w:val="00620FB8"/>
    <w:rsid w:val="006227F9"/>
    <w:rsid w:val="00624F41"/>
    <w:rsid w:val="00626C7D"/>
    <w:rsid w:val="00626E80"/>
    <w:rsid w:val="00627056"/>
    <w:rsid w:val="00627A61"/>
    <w:rsid w:val="00630496"/>
    <w:rsid w:val="0063059C"/>
    <w:rsid w:val="00630B45"/>
    <w:rsid w:val="0063125E"/>
    <w:rsid w:val="00631E46"/>
    <w:rsid w:val="006330C4"/>
    <w:rsid w:val="00633171"/>
    <w:rsid w:val="00634671"/>
    <w:rsid w:val="00635896"/>
    <w:rsid w:val="00635A30"/>
    <w:rsid w:val="0063670F"/>
    <w:rsid w:val="00637C21"/>
    <w:rsid w:val="006404C1"/>
    <w:rsid w:val="006404DC"/>
    <w:rsid w:val="0064071A"/>
    <w:rsid w:val="00640FC6"/>
    <w:rsid w:val="00642A6D"/>
    <w:rsid w:val="00643613"/>
    <w:rsid w:val="00643896"/>
    <w:rsid w:val="006439C0"/>
    <w:rsid w:val="00644A8E"/>
    <w:rsid w:val="00644DD6"/>
    <w:rsid w:val="00645085"/>
    <w:rsid w:val="00645C13"/>
    <w:rsid w:val="006465E0"/>
    <w:rsid w:val="00646ED7"/>
    <w:rsid w:val="006477FE"/>
    <w:rsid w:val="006505BE"/>
    <w:rsid w:val="00654908"/>
    <w:rsid w:val="0065564A"/>
    <w:rsid w:val="00657572"/>
    <w:rsid w:val="006602DF"/>
    <w:rsid w:val="00660C2C"/>
    <w:rsid w:val="00661EFA"/>
    <w:rsid w:val="0066366B"/>
    <w:rsid w:val="00663EE9"/>
    <w:rsid w:val="0066588F"/>
    <w:rsid w:val="00666685"/>
    <w:rsid w:val="00667055"/>
    <w:rsid w:val="00667BA4"/>
    <w:rsid w:val="006702DA"/>
    <w:rsid w:val="00671486"/>
    <w:rsid w:val="00672EFF"/>
    <w:rsid w:val="00672FDD"/>
    <w:rsid w:val="00673DF2"/>
    <w:rsid w:val="0067405D"/>
    <w:rsid w:val="006741D3"/>
    <w:rsid w:val="00674C5A"/>
    <w:rsid w:val="00675662"/>
    <w:rsid w:val="00675CB1"/>
    <w:rsid w:val="00676247"/>
    <w:rsid w:val="00676552"/>
    <w:rsid w:val="0067669E"/>
    <w:rsid w:val="006779D6"/>
    <w:rsid w:val="00677D79"/>
    <w:rsid w:val="0068304E"/>
    <w:rsid w:val="006830F1"/>
    <w:rsid w:val="00683706"/>
    <w:rsid w:val="006844D5"/>
    <w:rsid w:val="006849E8"/>
    <w:rsid w:val="00685FE7"/>
    <w:rsid w:val="0068681D"/>
    <w:rsid w:val="00686B31"/>
    <w:rsid w:val="00687178"/>
    <w:rsid w:val="00687420"/>
    <w:rsid w:val="00690CF8"/>
    <w:rsid w:val="00692AB7"/>
    <w:rsid w:val="00692B65"/>
    <w:rsid w:val="00693162"/>
    <w:rsid w:val="006952B3"/>
    <w:rsid w:val="00696723"/>
    <w:rsid w:val="00697CC8"/>
    <w:rsid w:val="006A068F"/>
    <w:rsid w:val="006A25C4"/>
    <w:rsid w:val="006A3B61"/>
    <w:rsid w:val="006A5E71"/>
    <w:rsid w:val="006A6D79"/>
    <w:rsid w:val="006A6F1E"/>
    <w:rsid w:val="006A736A"/>
    <w:rsid w:val="006A7FDC"/>
    <w:rsid w:val="006B06B6"/>
    <w:rsid w:val="006B1144"/>
    <w:rsid w:val="006B13E1"/>
    <w:rsid w:val="006B2098"/>
    <w:rsid w:val="006B2465"/>
    <w:rsid w:val="006B392F"/>
    <w:rsid w:val="006B44B2"/>
    <w:rsid w:val="006B4A5B"/>
    <w:rsid w:val="006B5EC8"/>
    <w:rsid w:val="006B62FD"/>
    <w:rsid w:val="006B6580"/>
    <w:rsid w:val="006B74ED"/>
    <w:rsid w:val="006C1296"/>
    <w:rsid w:val="006C1FDD"/>
    <w:rsid w:val="006C24BC"/>
    <w:rsid w:val="006C381B"/>
    <w:rsid w:val="006C3C58"/>
    <w:rsid w:val="006C4146"/>
    <w:rsid w:val="006C42DD"/>
    <w:rsid w:val="006C48CB"/>
    <w:rsid w:val="006C4BDD"/>
    <w:rsid w:val="006C4EB9"/>
    <w:rsid w:val="006C56E6"/>
    <w:rsid w:val="006C5D5B"/>
    <w:rsid w:val="006C60C2"/>
    <w:rsid w:val="006C6C74"/>
    <w:rsid w:val="006C74AD"/>
    <w:rsid w:val="006C7E71"/>
    <w:rsid w:val="006D1942"/>
    <w:rsid w:val="006D29AD"/>
    <w:rsid w:val="006D2EEB"/>
    <w:rsid w:val="006D313E"/>
    <w:rsid w:val="006E164B"/>
    <w:rsid w:val="006E2567"/>
    <w:rsid w:val="006E265A"/>
    <w:rsid w:val="006E271B"/>
    <w:rsid w:val="006E2E04"/>
    <w:rsid w:val="006E319E"/>
    <w:rsid w:val="006E3AB0"/>
    <w:rsid w:val="006E3E90"/>
    <w:rsid w:val="006E3FBB"/>
    <w:rsid w:val="006E40C0"/>
    <w:rsid w:val="006E525F"/>
    <w:rsid w:val="006E54B0"/>
    <w:rsid w:val="006E5AD3"/>
    <w:rsid w:val="006E5C7E"/>
    <w:rsid w:val="006E7A21"/>
    <w:rsid w:val="006E7F65"/>
    <w:rsid w:val="006F0085"/>
    <w:rsid w:val="006F0269"/>
    <w:rsid w:val="006F24EB"/>
    <w:rsid w:val="006F2B26"/>
    <w:rsid w:val="006F738C"/>
    <w:rsid w:val="006F7ACC"/>
    <w:rsid w:val="00700C89"/>
    <w:rsid w:val="00700F17"/>
    <w:rsid w:val="0070106C"/>
    <w:rsid w:val="007010D8"/>
    <w:rsid w:val="00701881"/>
    <w:rsid w:val="007025A9"/>
    <w:rsid w:val="00702ABC"/>
    <w:rsid w:val="00703039"/>
    <w:rsid w:val="007045AC"/>
    <w:rsid w:val="00704F5D"/>
    <w:rsid w:val="00705803"/>
    <w:rsid w:val="00706938"/>
    <w:rsid w:val="00706E1A"/>
    <w:rsid w:val="007110F2"/>
    <w:rsid w:val="007113B9"/>
    <w:rsid w:val="00711FD0"/>
    <w:rsid w:val="0071331E"/>
    <w:rsid w:val="007137C7"/>
    <w:rsid w:val="007141CB"/>
    <w:rsid w:val="00714F0C"/>
    <w:rsid w:val="0071502B"/>
    <w:rsid w:val="00715A72"/>
    <w:rsid w:val="00715E25"/>
    <w:rsid w:val="0071615D"/>
    <w:rsid w:val="00716D41"/>
    <w:rsid w:val="00721029"/>
    <w:rsid w:val="00721831"/>
    <w:rsid w:val="00721B00"/>
    <w:rsid w:val="00722A3E"/>
    <w:rsid w:val="00722FB6"/>
    <w:rsid w:val="00724E4E"/>
    <w:rsid w:val="00725136"/>
    <w:rsid w:val="00726A17"/>
    <w:rsid w:val="007272E5"/>
    <w:rsid w:val="007277D1"/>
    <w:rsid w:val="0073328B"/>
    <w:rsid w:val="0073424B"/>
    <w:rsid w:val="0073514A"/>
    <w:rsid w:val="007354C7"/>
    <w:rsid w:val="00735A63"/>
    <w:rsid w:val="00737530"/>
    <w:rsid w:val="00740DD3"/>
    <w:rsid w:val="00741727"/>
    <w:rsid w:val="0074202C"/>
    <w:rsid w:val="00744208"/>
    <w:rsid w:val="00744213"/>
    <w:rsid w:val="00746166"/>
    <w:rsid w:val="00746B41"/>
    <w:rsid w:val="0074780B"/>
    <w:rsid w:val="00747D68"/>
    <w:rsid w:val="00747D70"/>
    <w:rsid w:val="0075008F"/>
    <w:rsid w:val="00756FE3"/>
    <w:rsid w:val="007572A3"/>
    <w:rsid w:val="00761BB2"/>
    <w:rsid w:val="0076256E"/>
    <w:rsid w:val="00764271"/>
    <w:rsid w:val="007674C2"/>
    <w:rsid w:val="00767F03"/>
    <w:rsid w:val="007703AF"/>
    <w:rsid w:val="00771DBB"/>
    <w:rsid w:val="00773833"/>
    <w:rsid w:val="00773D0E"/>
    <w:rsid w:val="0077439B"/>
    <w:rsid w:val="00774A41"/>
    <w:rsid w:val="00774A62"/>
    <w:rsid w:val="0077518D"/>
    <w:rsid w:val="00775974"/>
    <w:rsid w:val="00775BCC"/>
    <w:rsid w:val="00775C42"/>
    <w:rsid w:val="007763F1"/>
    <w:rsid w:val="00777621"/>
    <w:rsid w:val="00777E06"/>
    <w:rsid w:val="007810BE"/>
    <w:rsid w:val="007843A5"/>
    <w:rsid w:val="0078545D"/>
    <w:rsid w:val="00785495"/>
    <w:rsid w:val="00785556"/>
    <w:rsid w:val="007856BE"/>
    <w:rsid w:val="00785FEC"/>
    <w:rsid w:val="0078608C"/>
    <w:rsid w:val="007862CE"/>
    <w:rsid w:val="0078646A"/>
    <w:rsid w:val="00790852"/>
    <w:rsid w:val="00790BF9"/>
    <w:rsid w:val="00791137"/>
    <w:rsid w:val="00792AFE"/>
    <w:rsid w:val="00794A61"/>
    <w:rsid w:val="007959AF"/>
    <w:rsid w:val="00797594"/>
    <w:rsid w:val="007A0047"/>
    <w:rsid w:val="007A01EC"/>
    <w:rsid w:val="007A0AC7"/>
    <w:rsid w:val="007A1940"/>
    <w:rsid w:val="007A1DAE"/>
    <w:rsid w:val="007A1E4B"/>
    <w:rsid w:val="007A3D1F"/>
    <w:rsid w:val="007A5A2F"/>
    <w:rsid w:val="007A69E6"/>
    <w:rsid w:val="007A70AB"/>
    <w:rsid w:val="007A7542"/>
    <w:rsid w:val="007A782D"/>
    <w:rsid w:val="007B0DFC"/>
    <w:rsid w:val="007B1339"/>
    <w:rsid w:val="007B26A7"/>
    <w:rsid w:val="007B2A23"/>
    <w:rsid w:val="007B2C1B"/>
    <w:rsid w:val="007B3151"/>
    <w:rsid w:val="007B3446"/>
    <w:rsid w:val="007B3698"/>
    <w:rsid w:val="007B3AA4"/>
    <w:rsid w:val="007B3ABE"/>
    <w:rsid w:val="007B4C40"/>
    <w:rsid w:val="007B4F8C"/>
    <w:rsid w:val="007B60AB"/>
    <w:rsid w:val="007B6B7F"/>
    <w:rsid w:val="007C13D4"/>
    <w:rsid w:val="007C30F8"/>
    <w:rsid w:val="007C3761"/>
    <w:rsid w:val="007C376C"/>
    <w:rsid w:val="007C3A87"/>
    <w:rsid w:val="007C523F"/>
    <w:rsid w:val="007C76B9"/>
    <w:rsid w:val="007D1841"/>
    <w:rsid w:val="007D1C6A"/>
    <w:rsid w:val="007D2306"/>
    <w:rsid w:val="007D2F30"/>
    <w:rsid w:val="007D363C"/>
    <w:rsid w:val="007D487C"/>
    <w:rsid w:val="007D49C1"/>
    <w:rsid w:val="007D4F58"/>
    <w:rsid w:val="007D4FDA"/>
    <w:rsid w:val="007D50F4"/>
    <w:rsid w:val="007D5C41"/>
    <w:rsid w:val="007D63A7"/>
    <w:rsid w:val="007D63E8"/>
    <w:rsid w:val="007D6963"/>
    <w:rsid w:val="007D6A15"/>
    <w:rsid w:val="007D7375"/>
    <w:rsid w:val="007E0990"/>
    <w:rsid w:val="007E0CFE"/>
    <w:rsid w:val="007E0EB6"/>
    <w:rsid w:val="007E1773"/>
    <w:rsid w:val="007E1840"/>
    <w:rsid w:val="007E1961"/>
    <w:rsid w:val="007E1E6A"/>
    <w:rsid w:val="007E258C"/>
    <w:rsid w:val="007E3BC1"/>
    <w:rsid w:val="007E48BF"/>
    <w:rsid w:val="007E5011"/>
    <w:rsid w:val="007E50B1"/>
    <w:rsid w:val="007E5123"/>
    <w:rsid w:val="007E5C35"/>
    <w:rsid w:val="007E5F34"/>
    <w:rsid w:val="007E6693"/>
    <w:rsid w:val="007F1E23"/>
    <w:rsid w:val="007F293B"/>
    <w:rsid w:val="007F464E"/>
    <w:rsid w:val="007F489A"/>
    <w:rsid w:val="007F4F70"/>
    <w:rsid w:val="007F55BE"/>
    <w:rsid w:val="007F5C74"/>
    <w:rsid w:val="007F67FE"/>
    <w:rsid w:val="007F6E07"/>
    <w:rsid w:val="007F7648"/>
    <w:rsid w:val="007F79AD"/>
    <w:rsid w:val="007F7F4D"/>
    <w:rsid w:val="00800D92"/>
    <w:rsid w:val="0080125A"/>
    <w:rsid w:val="0080221B"/>
    <w:rsid w:val="00803419"/>
    <w:rsid w:val="008040B8"/>
    <w:rsid w:val="008046F1"/>
    <w:rsid w:val="0080555D"/>
    <w:rsid w:val="0080615E"/>
    <w:rsid w:val="008074E5"/>
    <w:rsid w:val="0080787D"/>
    <w:rsid w:val="00807CA7"/>
    <w:rsid w:val="0081029E"/>
    <w:rsid w:val="00810418"/>
    <w:rsid w:val="00810B32"/>
    <w:rsid w:val="00811489"/>
    <w:rsid w:val="0081187A"/>
    <w:rsid w:val="00812F30"/>
    <w:rsid w:val="00813B29"/>
    <w:rsid w:val="0081421A"/>
    <w:rsid w:val="00814852"/>
    <w:rsid w:val="008167A4"/>
    <w:rsid w:val="00816BA5"/>
    <w:rsid w:val="008171BC"/>
    <w:rsid w:val="00817A3D"/>
    <w:rsid w:val="00820C4E"/>
    <w:rsid w:val="00821124"/>
    <w:rsid w:val="008219A9"/>
    <w:rsid w:val="008220CC"/>
    <w:rsid w:val="0082300B"/>
    <w:rsid w:val="00825BEA"/>
    <w:rsid w:val="00825FD4"/>
    <w:rsid w:val="008260F9"/>
    <w:rsid w:val="0082676D"/>
    <w:rsid w:val="0082756D"/>
    <w:rsid w:val="00830B7B"/>
    <w:rsid w:val="0083210F"/>
    <w:rsid w:val="0083302A"/>
    <w:rsid w:val="0083353B"/>
    <w:rsid w:val="0083433F"/>
    <w:rsid w:val="008344DC"/>
    <w:rsid w:val="00834D55"/>
    <w:rsid w:val="00836518"/>
    <w:rsid w:val="00836BB4"/>
    <w:rsid w:val="00836FBF"/>
    <w:rsid w:val="008373D3"/>
    <w:rsid w:val="008408E6"/>
    <w:rsid w:val="00840998"/>
    <w:rsid w:val="00842A9D"/>
    <w:rsid w:val="00843F9B"/>
    <w:rsid w:val="008450E8"/>
    <w:rsid w:val="00846D83"/>
    <w:rsid w:val="008471B5"/>
    <w:rsid w:val="00847A92"/>
    <w:rsid w:val="00847F08"/>
    <w:rsid w:val="0085001F"/>
    <w:rsid w:val="00850C15"/>
    <w:rsid w:val="00851BE6"/>
    <w:rsid w:val="008528D9"/>
    <w:rsid w:val="00852EE7"/>
    <w:rsid w:val="008539B8"/>
    <w:rsid w:val="00853A30"/>
    <w:rsid w:val="008563F1"/>
    <w:rsid w:val="00857317"/>
    <w:rsid w:val="00860B56"/>
    <w:rsid w:val="00860FBF"/>
    <w:rsid w:val="00861A40"/>
    <w:rsid w:val="00862033"/>
    <w:rsid w:val="008629F0"/>
    <w:rsid w:val="00863835"/>
    <w:rsid w:val="00864A74"/>
    <w:rsid w:val="008651B6"/>
    <w:rsid w:val="00865797"/>
    <w:rsid w:val="00865A00"/>
    <w:rsid w:val="00866107"/>
    <w:rsid w:val="008662FA"/>
    <w:rsid w:val="00866B4B"/>
    <w:rsid w:val="00866CA8"/>
    <w:rsid w:val="00866D46"/>
    <w:rsid w:val="008679D7"/>
    <w:rsid w:val="00870FE2"/>
    <w:rsid w:val="00871FE0"/>
    <w:rsid w:val="00872695"/>
    <w:rsid w:val="00872C5C"/>
    <w:rsid w:val="0087401F"/>
    <w:rsid w:val="008742E0"/>
    <w:rsid w:val="008752A3"/>
    <w:rsid w:val="00875360"/>
    <w:rsid w:val="00876572"/>
    <w:rsid w:val="008779DE"/>
    <w:rsid w:val="00877F61"/>
    <w:rsid w:val="00880643"/>
    <w:rsid w:val="00880801"/>
    <w:rsid w:val="00881C97"/>
    <w:rsid w:val="00881EA9"/>
    <w:rsid w:val="00882E7B"/>
    <w:rsid w:val="00885DBA"/>
    <w:rsid w:val="0088630F"/>
    <w:rsid w:val="00886CBF"/>
    <w:rsid w:val="00890357"/>
    <w:rsid w:val="00892576"/>
    <w:rsid w:val="00893916"/>
    <w:rsid w:val="0089414A"/>
    <w:rsid w:val="00894977"/>
    <w:rsid w:val="00895E0E"/>
    <w:rsid w:val="008977DF"/>
    <w:rsid w:val="008A0CC8"/>
    <w:rsid w:val="008A16CE"/>
    <w:rsid w:val="008A203C"/>
    <w:rsid w:val="008A2F86"/>
    <w:rsid w:val="008A671A"/>
    <w:rsid w:val="008A7CFD"/>
    <w:rsid w:val="008B0941"/>
    <w:rsid w:val="008B1C1C"/>
    <w:rsid w:val="008B2081"/>
    <w:rsid w:val="008B43BA"/>
    <w:rsid w:val="008B504E"/>
    <w:rsid w:val="008C01CA"/>
    <w:rsid w:val="008C0B55"/>
    <w:rsid w:val="008C1C45"/>
    <w:rsid w:val="008C1E63"/>
    <w:rsid w:val="008C3113"/>
    <w:rsid w:val="008C3294"/>
    <w:rsid w:val="008C547C"/>
    <w:rsid w:val="008C5BB7"/>
    <w:rsid w:val="008C7030"/>
    <w:rsid w:val="008C782E"/>
    <w:rsid w:val="008D0336"/>
    <w:rsid w:val="008D0897"/>
    <w:rsid w:val="008D1A0A"/>
    <w:rsid w:val="008D2703"/>
    <w:rsid w:val="008D3BAD"/>
    <w:rsid w:val="008D4191"/>
    <w:rsid w:val="008D475D"/>
    <w:rsid w:val="008D4FDB"/>
    <w:rsid w:val="008D6160"/>
    <w:rsid w:val="008D6C26"/>
    <w:rsid w:val="008D73EB"/>
    <w:rsid w:val="008E1FCA"/>
    <w:rsid w:val="008E3EB2"/>
    <w:rsid w:val="008E4A1C"/>
    <w:rsid w:val="008E4B28"/>
    <w:rsid w:val="008E65AA"/>
    <w:rsid w:val="008E6863"/>
    <w:rsid w:val="008F1DAA"/>
    <w:rsid w:val="008F1E75"/>
    <w:rsid w:val="008F3515"/>
    <w:rsid w:val="008F38ED"/>
    <w:rsid w:val="008F4425"/>
    <w:rsid w:val="008F4D95"/>
    <w:rsid w:val="008F6152"/>
    <w:rsid w:val="008F7F46"/>
    <w:rsid w:val="00900388"/>
    <w:rsid w:val="00901F91"/>
    <w:rsid w:val="00902322"/>
    <w:rsid w:val="0090244E"/>
    <w:rsid w:val="00906CCE"/>
    <w:rsid w:val="00906DE5"/>
    <w:rsid w:val="009076D9"/>
    <w:rsid w:val="00907F02"/>
    <w:rsid w:val="0091018D"/>
    <w:rsid w:val="00910599"/>
    <w:rsid w:val="009105E5"/>
    <w:rsid w:val="00911B5E"/>
    <w:rsid w:val="0091227C"/>
    <w:rsid w:val="00912E32"/>
    <w:rsid w:val="00913B64"/>
    <w:rsid w:val="00917C48"/>
    <w:rsid w:val="009208AB"/>
    <w:rsid w:val="00921DA8"/>
    <w:rsid w:val="00924000"/>
    <w:rsid w:val="00924F7F"/>
    <w:rsid w:val="00927193"/>
    <w:rsid w:val="00927639"/>
    <w:rsid w:val="00933EC6"/>
    <w:rsid w:val="00934CE5"/>
    <w:rsid w:val="00935C7E"/>
    <w:rsid w:val="0093605A"/>
    <w:rsid w:val="0093682D"/>
    <w:rsid w:val="00936AF3"/>
    <w:rsid w:val="00936ED6"/>
    <w:rsid w:val="0093779A"/>
    <w:rsid w:val="00940FB2"/>
    <w:rsid w:val="009427EE"/>
    <w:rsid w:val="00944E6F"/>
    <w:rsid w:val="0094538C"/>
    <w:rsid w:val="009456BE"/>
    <w:rsid w:val="009457A8"/>
    <w:rsid w:val="009464D8"/>
    <w:rsid w:val="00950215"/>
    <w:rsid w:val="00950D01"/>
    <w:rsid w:val="00951BDB"/>
    <w:rsid w:val="009522CC"/>
    <w:rsid w:val="0095285E"/>
    <w:rsid w:val="00953927"/>
    <w:rsid w:val="009558E5"/>
    <w:rsid w:val="0095632C"/>
    <w:rsid w:val="0096092D"/>
    <w:rsid w:val="00961119"/>
    <w:rsid w:val="009612D3"/>
    <w:rsid w:val="00961C29"/>
    <w:rsid w:val="009620B8"/>
    <w:rsid w:val="00964DC2"/>
    <w:rsid w:val="009706BD"/>
    <w:rsid w:val="00970723"/>
    <w:rsid w:val="00971980"/>
    <w:rsid w:val="00971F8F"/>
    <w:rsid w:val="00971FBC"/>
    <w:rsid w:val="0097236D"/>
    <w:rsid w:val="00973765"/>
    <w:rsid w:val="0097404F"/>
    <w:rsid w:val="0097437F"/>
    <w:rsid w:val="0097469C"/>
    <w:rsid w:val="0097475E"/>
    <w:rsid w:val="0097547A"/>
    <w:rsid w:val="00975C3D"/>
    <w:rsid w:val="00975D8A"/>
    <w:rsid w:val="00975E58"/>
    <w:rsid w:val="009802E5"/>
    <w:rsid w:val="00980801"/>
    <w:rsid w:val="0098084A"/>
    <w:rsid w:val="00981924"/>
    <w:rsid w:val="009826F4"/>
    <w:rsid w:val="009829BD"/>
    <w:rsid w:val="009835CA"/>
    <w:rsid w:val="009838AD"/>
    <w:rsid w:val="00983A5A"/>
    <w:rsid w:val="00984A13"/>
    <w:rsid w:val="00984FED"/>
    <w:rsid w:val="009851F8"/>
    <w:rsid w:val="009856D8"/>
    <w:rsid w:val="009863EF"/>
    <w:rsid w:val="00986BDB"/>
    <w:rsid w:val="00987775"/>
    <w:rsid w:val="00987B50"/>
    <w:rsid w:val="009902FC"/>
    <w:rsid w:val="009911F9"/>
    <w:rsid w:val="00992715"/>
    <w:rsid w:val="0099498D"/>
    <w:rsid w:val="00995500"/>
    <w:rsid w:val="0099634D"/>
    <w:rsid w:val="009970A7"/>
    <w:rsid w:val="00997D7E"/>
    <w:rsid w:val="009A0BCA"/>
    <w:rsid w:val="009A1017"/>
    <w:rsid w:val="009A148D"/>
    <w:rsid w:val="009A2BC8"/>
    <w:rsid w:val="009A2FB4"/>
    <w:rsid w:val="009A30AA"/>
    <w:rsid w:val="009A4C84"/>
    <w:rsid w:val="009A514B"/>
    <w:rsid w:val="009A555C"/>
    <w:rsid w:val="009A612D"/>
    <w:rsid w:val="009A764A"/>
    <w:rsid w:val="009B060F"/>
    <w:rsid w:val="009B0A0A"/>
    <w:rsid w:val="009B16D4"/>
    <w:rsid w:val="009B1E8D"/>
    <w:rsid w:val="009B2470"/>
    <w:rsid w:val="009B2A56"/>
    <w:rsid w:val="009B38B9"/>
    <w:rsid w:val="009B3D13"/>
    <w:rsid w:val="009B4592"/>
    <w:rsid w:val="009B4A15"/>
    <w:rsid w:val="009B520F"/>
    <w:rsid w:val="009B5CEC"/>
    <w:rsid w:val="009B6565"/>
    <w:rsid w:val="009B75CA"/>
    <w:rsid w:val="009C376C"/>
    <w:rsid w:val="009C4A2D"/>
    <w:rsid w:val="009C4F8F"/>
    <w:rsid w:val="009C51E6"/>
    <w:rsid w:val="009C5488"/>
    <w:rsid w:val="009C63B5"/>
    <w:rsid w:val="009D0090"/>
    <w:rsid w:val="009D3020"/>
    <w:rsid w:val="009D3573"/>
    <w:rsid w:val="009D378D"/>
    <w:rsid w:val="009D5DB1"/>
    <w:rsid w:val="009D6033"/>
    <w:rsid w:val="009D7AD8"/>
    <w:rsid w:val="009E1418"/>
    <w:rsid w:val="009E19DC"/>
    <w:rsid w:val="009E3180"/>
    <w:rsid w:val="009E36AC"/>
    <w:rsid w:val="009E5B6C"/>
    <w:rsid w:val="009E72E8"/>
    <w:rsid w:val="009E73EA"/>
    <w:rsid w:val="009E7AC1"/>
    <w:rsid w:val="009F05FC"/>
    <w:rsid w:val="009F0715"/>
    <w:rsid w:val="009F10F1"/>
    <w:rsid w:val="009F2649"/>
    <w:rsid w:val="009F2DBE"/>
    <w:rsid w:val="009F2E9A"/>
    <w:rsid w:val="009F3887"/>
    <w:rsid w:val="009F4DC7"/>
    <w:rsid w:val="009F53DF"/>
    <w:rsid w:val="009F66AE"/>
    <w:rsid w:val="009F6A4D"/>
    <w:rsid w:val="009F7281"/>
    <w:rsid w:val="009F7BC6"/>
    <w:rsid w:val="00A0035A"/>
    <w:rsid w:val="00A00AEF"/>
    <w:rsid w:val="00A01A96"/>
    <w:rsid w:val="00A02C8F"/>
    <w:rsid w:val="00A063DC"/>
    <w:rsid w:val="00A0711E"/>
    <w:rsid w:val="00A0737C"/>
    <w:rsid w:val="00A1000E"/>
    <w:rsid w:val="00A101D4"/>
    <w:rsid w:val="00A10327"/>
    <w:rsid w:val="00A11542"/>
    <w:rsid w:val="00A124A6"/>
    <w:rsid w:val="00A126CA"/>
    <w:rsid w:val="00A12BA7"/>
    <w:rsid w:val="00A13126"/>
    <w:rsid w:val="00A1329C"/>
    <w:rsid w:val="00A13D98"/>
    <w:rsid w:val="00A13F11"/>
    <w:rsid w:val="00A14CFF"/>
    <w:rsid w:val="00A14F9A"/>
    <w:rsid w:val="00A1727B"/>
    <w:rsid w:val="00A17799"/>
    <w:rsid w:val="00A17EA8"/>
    <w:rsid w:val="00A17F3B"/>
    <w:rsid w:val="00A20AC2"/>
    <w:rsid w:val="00A21CE6"/>
    <w:rsid w:val="00A2248B"/>
    <w:rsid w:val="00A23932"/>
    <w:rsid w:val="00A23A28"/>
    <w:rsid w:val="00A23A9F"/>
    <w:rsid w:val="00A23BC7"/>
    <w:rsid w:val="00A23D1B"/>
    <w:rsid w:val="00A24A60"/>
    <w:rsid w:val="00A25583"/>
    <w:rsid w:val="00A26F5E"/>
    <w:rsid w:val="00A26F88"/>
    <w:rsid w:val="00A27D60"/>
    <w:rsid w:val="00A31D04"/>
    <w:rsid w:val="00A32D6A"/>
    <w:rsid w:val="00A3318C"/>
    <w:rsid w:val="00A33793"/>
    <w:rsid w:val="00A33E64"/>
    <w:rsid w:val="00A34AFB"/>
    <w:rsid w:val="00A35274"/>
    <w:rsid w:val="00A35C84"/>
    <w:rsid w:val="00A3763A"/>
    <w:rsid w:val="00A40197"/>
    <w:rsid w:val="00A40698"/>
    <w:rsid w:val="00A408EB"/>
    <w:rsid w:val="00A42321"/>
    <w:rsid w:val="00A43029"/>
    <w:rsid w:val="00A43055"/>
    <w:rsid w:val="00A43EEF"/>
    <w:rsid w:val="00A44071"/>
    <w:rsid w:val="00A449BE"/>
    <w:rsid w:val="00A44CBF"/>
    <w:rsid w:val="00A4615C"/>
    <w:rsid w:val="00A46EBA"/>
    <w:rsid w:val="00A47C43"/>
    <w:rsid w:val="00A514CF"/>
    <w:rsid w:val="00A52758"/>
    <w:rsid w:val="00A5383F"/>
    <w:rsid w:val="00A53B11"/>
    <w:rsid w:val="00A5561B"/>
    <w:rsid w:val="00A55652"/>
    <w:rsid w:val="00A556B0"/>
    <w:rsid w:val="00A55C73"/>
    <w:rsid w:val="00A565DD"/>
    <w:rsid w:val="00A626B4"/>
    <w:rsid w:val="00A63890"/>
    <w:rsid w:val="00A64639"/>
    <w:rsid w:val="00A646E8"/>
    <w:rsid w:val="00A64828"/>
    <w:rsid w:val="00A64B32"/>
    <w:rsid w:val="00A661A6"/>
    <w:rsid w:val="00A66DC6"/>
    <w:rsid w:val="00A66F3F"/>
    <w:rsid w:val="00A66FB8"/>
    <w:rsid w:val="00A6717B"/>
    <w:rsid w:val="00A7043B"/>
    <w:rsid w:val="00A72E0A"/>
    <w:rsid w:val="00A733AA"/>
    <w:rsid w:val="00A743E1"/>
    <w:rsid w:val="00A748B9"/>
    <w:rsid w:val="00A755C6"/>
    <w:rsid w:val="00A759D3"/>
    <w:rsid w:val="00A763AF"/>
    <w:rsid w:val="00A775CC"/>
    <w:rsid w:val="00A775DF"/>
    <w:rsid w:val="00A7774B"/>
    <w:rsid w:val="00A80AD1"/>
    <w:rsid w:val="00A81DA1"/>
    <w:rsid w:val="00A82297"/>
    <w:rsid w:val="00A82B92"/>
    <w:rsid w:val="00A832F7"/>
    <w:rsid w:val="00A833A6"/>
    <w:rsid w:val="00A83BB0"/>
    <w:rsid w:val="00A84B39"/>
    <w:rsid w:val="00A859AC"/>
    <w:rsid w:val="00A8643A"/>
    <w:rsid w:val="00A86623"/>
    <w:rsid w:val="00A86BDE"/>
    <w:rsid w:val="00A878AA"/>
    <w:rsid w:val="00A87EC8"/>
    <w:rsid w:val="00A90654"/>
    <w:rsid w:val="00A91D1B"/>
    <w:rsid w:val="00A92251"/>
    <w:rsid w:val="00A92541"/>
    <w:rsid w:val="00A9273A"/>
    <w:rsid w:val="00A93B5C"/>
    <w:rsid w:val="00A940CD"/>
    <w:rsid w:val="00A9487C"/>
    <w:rsid w:val="00A94D66"/>
    <w:rsid w:val="00A94E65"/>
    <w:rsid w:val="00A96D93"/>
    <w:rsid w:val="00A97188"/>
    <w:rsid w:val="00AA26C5"/>
    <w:rsid w:val="00AA34ED"/>
    <w:rsid w:val="00AA50BB"/>
    <w:rsid w:val="00AA5324"/>
    <w:rsid w:val="00AA54A3"/>
    <w:rsid w:val="00AA5EF0"/>
    <w:rsid w:val="00AA6576"/>
    <w:rsid w:val="00AA6876"/>
    <w:rsid w:val="00AB1DC3"/>
    <w:rsid w:val="00AB316E"/>
    <w:rsid w:val="00AB4B1F"/>
    <w:rsid w:val="00AB7770"/>
    <w:rsid w:val="00AC00F7"/>
    <w:rsid w:val="00AC03EF"/>
    <w:rsid w:val="00AC0868"/>
    <w:rsid w:val="00AC08FE"/>
    <w:rsid w:val="00AC18F5"/>
    <w:rsid w:val="00AC1B7C"/>
    <w:rsid w:val="00AC1D4E"/>
    <w:rsid w:val="00AC23B6"/>
    <w:rsid w:val="00AC2E40"/>
    <w:rsid w:val="00AC3009"/>
    <w:rsid w:val="00AC3C5C"/>
    <w:rsid w:val="00AC41BB"/>
    <w:rsid w:val="00AC4E67"/>
    <w:rsid w:val="00AD022E"/>
    <w:rsid w:val="00AD0E0A"/>
    <w:rsid w:val="00AD115F"/>
    <w:rsid w:val="00AD39F0"/>
    <w:rsid w:val="00AD4729"/>
    <w:rsid w:val="00AD5515"/>
    <w:rsid w:val="00AD5757"/>
    <w:rsid w:val="00AD67F4"/>
    <w:rsid w:val="00AD70F0"/>
    <w:rsid w:val="00AE167E"/>
    <w:rsid w:val="00AE228B"/>
    <w:rsid w:val="00AE35A6"/>
    <w:rsid w:val="00AE483E"/>
    <w:rsid w:val="00AE49B8"/>
    <w:rsid w:val="00AE539B"/>
    <w:rsid w:val="00AE66BF"/>
    <w:rsid w:val="00AF1D6C"/>
    <w:rsid w:val="00AF4948"/>
    <w:rsid w:val="00AF4D6E"/>
    <w:rsid w:val="00AF51C0"/>
    <w:rsid w:val="00AF5803"/>
    <w:rsid w:val="00AF5BCD"/>
    <w:rsid w:val="00AF614E"/>
    <w:rsid w:val="00AF75EB"/>
    <w:rsid w:val="00AF783C"/>
    <w:rsid w:val="00AF7A9F"/>
    <w:rsid w:val="00B02078"/>
    <w:rsid w:val="00B02221"/>
    <w:rsid w:val="00B0289D"/>
    <w:rsid w:val="00B02F5A"/>
    <w:rsid w:val="00B02FC8"/>
    <w:rsid w:val="00B03352"/>
    <w:rsid w:val="00B03889"/>
    <w:rsid w:val="00B05697"/>
    <w:rsid w:val="00B056F0"/>
    <w:rsid w:val="00B05897"/>
    <w:rsid w:val="00B058D1"/>
    <w:rsid w:val="00B05C56"/>
    <w:rsid w:val="00B05F08"/>
    <w:rsid w:val="00B063C5"/>
    <w:rsid w:val="00B104A0"/>
    <w:rsid w:val="00B10D12"/>
    <w:rsid w:val="00B111C2"/>
    <w:rsid w:val="00B11EB1"/>
    <w:rsid w:val="00B13736"/>
    <w:rsid w:val="00B1576B"/>
    <w:rsid w:val="00B15859"/>
    <w:rsid w:val="00B15FF9"/>
    <w:rsid w:val="00B167D6"/>
    <w:rsid w:val="00B16A47"/>
    <w:rsid w:val="00B16C09"/>
    <w:rsid w:val="00B2091E"/>
    <w:rsid w:val="00B209D8"/>
    <w:rsid w:val="00B20E68"/>
    <w:rsid w:val="00B21B76"/>
    <w:rsid w:val="00B2320E"/>
    <w:rsid w:val="00B2351A"/>
    <w:rsid w:val="00B24AD7"/>
    <w:rsid w:val="00B24F09"/>
    <w:rsid w:val="00B25A7E"/>
    <w:rsid w:val="00B2795A"/>
    <w:rsid w:val="00B32608"/>
    <w:rsid w:val="00B33BC6"/>
    <w:rsid w:val="00B33C5E"/>
    <w:rsid w:val="00B34225"/>
    <w:rsid w:val="00B34990"/>
    <w:rsid w:val="00B35018"/>
    <w:rsid w:val="00B36CAC"/>
    <w:rsid w:val="00B37245"/>
    <w:rsid w:val="00B37F77"/>
    <w:rsid w:val="00B413CF"/>
    <w:rsid w:val="00B41DCD"/>
    <w:rsid w:val="00B4417B"/>
    <w:rsid w:val="00B443DD"/>
    <w:rsid w:val="00B44685"/>
    <w:rsid w:val="00B446CE"/>
    <w:rsid w:val="00B4512F"/>
    <w:rsid w:val="00B4619B"/>
    <w:rsid w:val="00B462F1"/>
    <w:rsid w:val="00B46638"/>
    <w:rsid w:val="00B50D28"/>
    <w:rsid w:val="00B52A77"/>
    <w:rsid w:val="00B52CAE"/>
    <w:rsid w:val="00B52DBF"/>
    <w:rsid w:val="00B52FD2"/>
    <w:rsid w:val="00B532CD"/>
    <w:rsid w:val="00B53316"/>
    <w:rsid w:val="00B53731"/>
    <w:rsid w:val="00B537D1"/>
    <w:rsid w:val="00B5460E"/>
    <w:rsid w:val="00B547C2"/>
    <w:rsid w:val="00B54DFC"/>
    <w:rsid w:val="00B54FB8"/>
    <w:rsid w:val="00B566FA"/>
    <w:rsid w:val="00B56B44"/>
    <w:rsid w:val="00B607BA"/>
    <w:rsid w:val="00B60BBC"/>
    <w:rsid w:val="00B62CE4"/>
    <w:rsid w:val="00B6355F"/>
    <w:rsid w:val="00B63B65"/>
    <w:rsid w:val="00B63CE7"/>
    <w:rsid w:val="00B64228"/>
    <w:rsid w:val="00B649CC"/>
    <w:rsid w:val="00B65318"/>
    <w:rsid w:val="00B657FE"/>
    <w:rsid w:val="00B65FED"/>
    <w:rsid w:val="00B660D4"/>
    <w:rsid w:val="00B66410"/>
    <w:rsid w:val="00B70043"/>
    <w:rsid w:val="00B7028E"/>
    <w:rsid w:val="00B7077F"/>
    <w:rsid w:val="00B7095E"/>
    <w:rsid w:val="00B70A90"/>
    <w:rsid w:val="00B71030"/>
    <w:rsid w:val="00B7185D"/>
    <w:rsid w:val="00B71D64"/>
    <w:rsid w:val="00B7347C"/>
    <w:rsid w:val="00B73C84"/>
    <w:rsid w:val="00B73CFD"/>
    <w:rsid w:val="00B73DEA"/>
    <w:rsid w:val="00B741B1"/>
    <w:rsid w:val="00B76055"/>
    <w:rsid w:val="00B76968"/>
    <w:rsid w:val="00B76A7C"/>
    <w:rsid w:val="00B83325"/>
    <w:rsid w:val="00B8353A"/>
    <w:rsid w:val="00B83C5E"/>
    <w:rsid w:val="00B83CCD"/>
    <w:rsid w:val="00B84AAF"/>
    <w:rsid w:val="00B84CA3"/>
    <w:rsid w:val="00B84D02"/>
    <w:rsid w:val="00B85913"/>
    <w:rsid w:val="00B85991"/>
    <w:rsid w:val="00B85C43"/>
    <w:rsid w:val="00B86D6F"/>
    <w:rsid w:val="00B90522"/>
    <w:rsid w:val="00B907C9"/>
    <w:rsid w:val="00B90C1D"/>
    <w:rsid w:val="00B91470"/>
    <w:rsid w:val="00B924D7"/>
    <w:rsid w:val="00B938A7"/>
    <w:rsid w:val="00B9419C"/>
    <w:rsid w:val="00B94EE6"/>
    <w:rsid w:val="00B952BE"/>
    <w:rsid w:val="00B95657"/>
    <w:rsid w:val="00B95781"/>
    <w:rsid w:val="00B958D0"/>
    <w:rsid w:val="00B96537"/>
    <w:rsid w:val="00B96F2C"/>
    <w:rsid w:val="00B96FC0"/>
    <w:rsid w:val="00B97697"/>
    <w:rsid w:val="00B976BE"/>
    <w:rsid w:val="00B97F35"/>
    <w:rsid w:val="00BA043F"/>
    <w:rsid w:val="00BA2367"/>
    <w:rsid w:val="00BA259F"/>
    <w:rsid w:val="00BA2B7C"/>
    <w:rsid w:val="00BA2D60"/>
    <w:rsid w:val="00BA2F08"/>
    <w:rsid w:val="00BA3E14"/>
    <w:rsid w:val="00BA466C"/>
    <w:rsid w:val="00BA529D"/>
    <w:rsid w:val="00BA556C"/>
    <w:rsid w:val="00BA6465"/>
    <w:rsid w:val="00BA6DDF"/>
    <w:rsid w:val="00BA757D"/>
    <w:rsid w:val="00BB0582"/>
    <w:rsid w:val="00BB0A4F"/>
    <w:rsid w:val="00BB21E9"/>
    <w:rsid w:val="00BB2298"/>
    <w:rsid w:val="00BB3691"/>
    <w:rsid w:val="00BB3DBF"/>
    <w:rsid w:val="00BB49BD"/>
    <w:rsid w:val="00BB4C16"/>
    <w:rsid w:val="00BB5132"/>
    <w:rsid w:val="00BB5679"/>
    <w:rsid w:val="00BB6114"/>
    <w:rsid w:val="00BB6903"/>
    <w:rsid w:val="00BB786E"/>
    <w:rsid w:val="00BC14A2"/>
    <w:rsid w:val="00BC1E41"/>
    <w:rsid w:val="00BC2432"/>
    <w:rsid w:val="00BC553E"/>
    <w:rsid w:val="00BC6874"/>
    <w:rsid w:val="00BC6DCF"/>
    <w:rsid w:val="00BC771F"/>
    <w:rsid w:val="00BC7BF7"/>
    <w:rsid w:val="00BC7F41"/>
    <w:rsid w:val="00BD0682"/>
    <w:rsid w:val="00BD0F90"/>
    <w:rsid w:val="00BD1C3B"/>
    <w:rsid w:val="00BD1DB8"/>
    <w:rsid w:val="00BD25ED"/>
    <w:rsid w:val="00BD3BC5"/>
    <w:rsid w:val="00BD3C35"/>
    <w:rsid w:val="00BD4413"/>
    <w:rsid w:val="00BD49AB"/>
    <w:rsid w:val="00BD5465"/>
    <w:rsid w:val="00BD6218"/>
    <w:rsid w:val="00BD69AE"/>
    <w:rsid w:val="00BD7309"/>
    <w:rsid w:val="00BD7B4D"/>
    <w:rsid w:val="00BD7DF1"/>
    <w:rsid w:val="00BE1D7F"/>
    <w:rsid w:val="00BE1EDE"/>
    <w:rsid w:val="00BE3EC5"/>
    <w:rsid w:val="00BE4405"/>
    <w:rsid w:val="00BE5150"/>
    <w:rsid w:val="00BE69C8"/>
    <w:rsid w:val="00BE765F"/>
    <w:rsid w:val="00BF0039"/>
    <w:rsid w:val="00BF316F"/>
    <w:rsid w:val="00BF3230"/>
    <w:rsid w:val="00BF323E"/>
    <w:rsid w:val="00BF4CBB"/>
    <w:rsid w:val="00BF5851"/>
    <w:rsid w:val="00BF608A"/>
    <w:rsid w:val="00BF70CE"/>
    <w:rsid w:val="00BF7EB1"/>
    <w:rsid w:val="00C004E5"/>
    <w:rsid w:val="00C005BB"/>
    <w:rsid w:val="00C006DD"/>
    <w:rsid w:val="00C00B65"/>
    <w:rsid w:val="00C011E2"/>
    <w:rsid w:val="00C01D90"/>
    <w:rsid w:val="00C02DFB"/>
    <w:rsid w:val="00C03003"/>
    <w:rsid w:val="00C0323D"/>
    <w:rsid w:val="00C036DF"/>
    <w:rsid w:val="00C06223"/>
    <w:rsid w:val="00C068E3"/>
    <w:rsid w:val="00C07581"/>
    <w:rsid w:val="00C10787"/>
    <w:rsid w:val="00C11A54"/>
    <w:rsid w:val="00C11DA6"/>
    <w:rsid w:val="00C12127"/>
    <w:rsid w:val="00C12946"/>
    <w:rsid w:val="00C136DE"/>
    <w:rsid w:val="00C13A1B"/>
    <w:rsid w:val="00C15410"/>
    <w:rsid w:val="00C15948"/>
    <w:rsid w:val="00C15BA1"/>
    <w:rsid w:val="00C15DE1"/>
    <w:rsid w:val="00C170A7"/>
    <w:rsid w:val="00C175D0"/>
    <w:rsid w:val="00C2068C"/>
    <w:rsid w:val="00C2095B"/>
    <w:rsid w:val="00C2150B"/>
    <w:rsid w:val="00C24446"/>
    <w:rsid w:val="00C245E8"/>
    <w:rsid w:val="00C25DE8"/>
    <w:rsid w:val="00C266BD"/>
    <w:rsid w:val="00C275B5"/>
    <w:rsid w:val="00C2798A"/>
    <w:rsid w:val="00C27A0A"/>
    <w:rsid w:val="00C27B9B"/>
    <w:rsid w:val="00C3081A"/>
    <w:rsid w:val="00C30B8B"/>
    <w:rsid w:val="00C31D3C"/>
    <w:rsid w:val="00C31DEC"/>
    <w:rsid w:val="00C32DE3"/>
    <w:rsid w:val="00C33593"/>
    <w:rsid w:val="00C33A5C"/>
    <w:rsid w:val="00C3431F"/>
    <w:rsid w:val="00C34CAA"/>
    <w:rsid w:val="00C3507E"/>
    <w:rsid w:val="00C35671"/>
    <w:rsid w:val="00C35839"/>
    <w:rsid w:val="00C35C6D"/>
    <w:rsid w:val="00C36790"/>
    <w:rsid w:val="00C376C8"/>
    <w:rsid w:val="00C40213"/>
    <w:rsid w:val="00C4092A"/>
    <w:rsid w:val="00C411DA"/>
    <w:rsid w:val="00C42C9B"/>
    <w:rsid w:val="00C42CC7"/>
    <w:rsid w:val="00C447B7"/>
    <w:rsid w:val="00C44C90"/>
    <w:rsid w:val="00C44C97"/>
    <w:rsid w:val="00C45CA5"/>
    <w:rsid w:val="00C478E4"/>
    <w:rsid w:val="00C51131"/>
    <w:rsid w:val="00C5134B"/>
    <w:rsid w:val="00C51F59"/>
    <w:rsid w:val="00C52DAB"/>
    <w:rsid w:val="00C538E0"/>
    <w:rsid w:val="00C5702F"/>
    <w:rsid w:val="00C578E8"/>
    <w:rsid w:val="00C57D54"/>
    <w:rsid w:val="00C60185"/>
    <w:rsid w:val="00C612E5"/>
    <w:rsid w:val="00C61E70"/>
    <w:rsid w:val="00C61FC8"/>
    <w:rsid w:val="00C645B1"/>
    <w:rsid w:val="00C64D42"/>
    <w:rsid w:val="00C64FDA"/>
    <w:rsid w:val="00C655CD"/>
    <w:rsid w:val="00C65A80"/>
    <w:rsid w:val="00C660BF"/>
    <w:rsid w:val="00C665F8"/>
    <w:rsid w:val="00C67CAC"/>
    <w:rsid w:val="00C70E6B"/>
    <w:rsid w:val="00C719A2"/>
    <w:rsid w:val="00C71BF0"/>
    <w:rsid w:val="00C72469"/>
    <w:rsid w:val="00C72C22"/>
    <w:rsid w:val="00C75638"/>
    <w:rsid w:val="00C75999"/>
    <w:rsid w:val="00C75CDF"/>
    <w:rsid w:val="00C75DED"/>
    <w:rsid w:val="00C75FB6"/>
    <w:rsid w:val="00C76EDD"/>
    <w:rsid w:val="00C77863"/>
    <w:rsid w:val="00C77F9F"/>
    <w:rsid w:val="00C77FA4"/>
    <w:rsid w:val="00C8009C"/>
    <w:rsid w:val="00C80EF9"/>
    <w:rsid w:val="00C82433"/>
    <w:rsid w:val="00C82B91"/>
    <w:rsid w:val="00C83C17"/>
    <w:rsid w:val="00C84CB1"/>
    <w:rsid w:val="00C84EE2"/>
    <w:rsid w:val="00C8583B"/>
    <w:rsid w:val="00C85D49"/>
    <w:rsid w:val="00C91114"/>
    <w:rsid w:val="00C917D4"/>
    <w:rsid w:val="00C91A81"/>
    <w:rsid w:val="00C91AEC"/>
    <w:rsid w:val="00C92063"/>
    <w:rsid w:val="00C92E17"/>
    <w:rsid w:val="00C93D72"/>
    <w:rsid w:val="00C95008"/>
    <w:rsid w:val="00C95073"/>
    <w:rsid w:val="00C95880"/>
    <w:rsid w:val="00C95EB7"/>
    <w:rsid w:val="00C960EE"/>
    <w:rsid w:val="00C96B45"/>
    <w:rsid w:val="00C9716F"/>
    <w:rsid w:val="00C9754B"/>
    <w:rsid w:val="00CA19E3"/>
    <w:rsid w:val="00CA356C"/>
    <w:rsid w:val="00CA45B6"/>
    <w:rsid w:val="00CA7691"/>
    <w:rsid w:val="00CB1945"/>
    <w:rsid w:val="00CB1E30"/>
    <w:rsid w:val="00CB24D6"/>
    <w:rsid w:val="00CB2821"/>
    <w:rsid w:val="00CB3A5D"/>
    <w:rsid w:val="00CB41E9"/>
    <w:rsid w:val="00CB74FC"/>
    <w:rsid w:val="00CB7BD7"/>
    <w:rsid w:val="00CC05E9"/>
    <w:rsid w:val="00CC19AE"/>
    <w:rsid w:val="00CC1A6B"/>
    <w:rsid w:val="00CC1F66"/>
    <w:rsid w:val="00CC32A2"/>
    <w:rsid w:val="00CC5552"/>
    <w:rsid w:val="00CC7B38"/>
    <w:rsid w:val="00CD1A04"/>
    <w:rsid w:val="00CD1CDA"/>
    <w:rsid w:val="00CD2067"/>
    <w:rsid w:val="00CD4AA0"/>
    <w:rsid w:val="00CD53D2"/>
    <w:rsid w:val="00CD64B1"/>
    <w:rsid w:val="00CD6A72"/>
    <w:rsid w:val="00CD6F66"/>
    <w:rsid w:val="00CD7CDA"/>
    <w:rsid w:val="00CE0019"/>
    <w:rsid w:val="00CE171B"/>
    <w:rsid w:val="00CE1ECD"/>
    <w:rsid w:val="00CE286B"/>
    <w:rsid w:val="00CE2CD0"/>
    <w:rsid w:val="00CE2D4F"/>
    <w:rsid w:val="00CE2D69"/>
    <w:rsid w:val="00CE2DB5"/>
    <w:rsid w:val="00CE2F49"/>
    <w:rsid w:val="00CE3B5C"/>
    <w:rsid w:val="00CE4778"/>
    <w:rsid w:val="00CE54D0"/>
    <w:rsid w:val="00CE55CD"/>
    <w:rsid w:val="00CE568B"/>
    <w:rsid w:val="00CE5ED3"/>
    <w:rsid w:val="00CE5F99"/>
    <w:rsid w:val="00CE633C"/>
    <w:rsid w:val="00CE6C65"/>
    <w:rsid w:val="00CE754D"/>
    <w:rsid w:val="00CF0ABC"/>
    <w:rsid w:val="00CF1A87"/>
    <w:rsid w:val="00CF24BD"/>
    <w:rsid w:val="00CF3ABA"/>
    <w:rsid w:val="00CF40AA"/>
    <w:rsid w:val="00CF424E"/>
    <w:rsid w:val="00CF4863"/>
    <w:rsid w:val="00CF5783"/>
    <w:rsid w:val="00CF5D49"/>
    <w:rsid w:val="00CF69EC"/>
    <w:rsid w:val="00CF77A6"/>
    <w:rsid w:val="00D01468"/>
    <w:rsid w:val="00D01F5D"/>
    <w:rsid w:val="00D0264F"/>
    <w:rsid w:val="00D02CA9"/>
    <w:rsid w:val="00D03468"/>
    <w:rsid w:val="00D03A5F"/>
    <w:rsid w:val="00D03F2C"/>
    <w:rsid w:val="00D07B51"/>
    <w:rsid w:val="00D10EE5"/>
    <w:rsid w:val="00D13649"/>
    <w:rsid w:val="00D14471"/>
    <w:rsid w:val="00D14D0A"/>
    <w:rsid w:val="00D15DB8"/>
    <w:rsid w:val="00D160A1"/>
    <w:rsid w:val="00D17F50"/>
    <w:rsid w:val="00D20616"/>
    <w:rsid w:val="00D21955"/>
    <w:rsid w:val="00D21B18"/>
    <w:rsid w:val="00D22351"/>
    <w:rsid w:val="00D233D1"/>
    <w:rsid w:val="00D23467"/>
    <w:rsid w:val="00D234E1"/>
    <w:rsid w:val="00D239E4"/>
    <w:rsid w:val="00D26CEB"/>
    <w:rsid w:val="00D272A3"/>
    <w:rsid w:val="00D27944"/>
    <w:rsid w:val="00D302DC"/>
    <w:rsid w:val="00D317FA"/>
    <w:rsid w:val="00D3238F"/>
    <w:rsid w:val="00D32D40"/>
    <w:rsid w:val="00D33BD9"/>
    <w:rsid w:val="00D34485"/>
    <w:rsid w:val="00D348BC"/>
    <w:rsid w:val="00D34CB8"/>
    <w:rsid w:val="00D35155"/>
    <w:rsid w:val="00D3550E"/>
    <w:rsid w:val="00D36C71"/>
    <w:rsid w:val="00D36EE9"/>
    <w:rsid w:val="00D36FC9"/>
    <w:rsid w:val="00D379E6"/>
    <w:rsid w:val="00D37B59"/>
    <w:rsid w:val="00D404ED"/>
    <w:rsid w:val="00D4240C"/>
    <w:rsid w:val="00D42B9C"/>
    <w:rsid w:val="00D43815"/>
    <w:rsid w:val="00D44947"/>
    <w:rsid w:val="00D45CC6"/>
    <w:rsid w:val="00D45F54"/>
    <w:rsid w:val="00D46053"/>
    <w:rsid w:val="00D4628D"/>
    <w:rsid w:val="00D464DB"/>
    <w:rsid w:val="00D4695D"/>
    <w:rsid w:val="00D47994"/>
    <w:rsid w:val="00D47F47"/>
    <w:rsid w:val="00D518A1"/>
    <w:rsid w:val="00D51E60"/>
    <w:rsid w:val="00D52397"/>
    <w:rsid w:val="00D53365"/>
    <w:rsid w:val="00D5439A"/>
    <w:rsid w:val="00D5444D"/>
    <w:rsid w:val="00D56851"/>
    <w:rsid w:val="00D578C5"/>
    <w:rsid w:val="00D60B0A"/>
    <w:rsid w:val="00D6121E"/>
    <w:rsid w:val="00D618F9"/>
    <w:rsid w:val="00D61E6E"/>
    <w:rsid w:val="00D6213D"/>
    <w:rsid w:val="00D625D8"/>
    <w:rsid w:val="00D64E12"/>
    <w:rsid w:val="00D667BD"/>
    <w:rsid w:val="00D67162"/>
    <w:rsid w:val="00D67BFD"/>
    <w:rsid w:val="00D70981"/>
    <w:rsid w:val="00D721F6"/>
    <w:rsid w:val="00D77961"/>
    <w:rsid w:val="00D77978"/>
    <w:rsid w:val="00D82298"/>
    <w:rsid w:val="00D82D6A"/>
    <w:rsid w:val="00D82D78"/>
    <w:rsid w:val="00D84FCF"/>
    <w:rsid w:val="00D851AB"/>
    <w:rsid w:val="00D85883"/>
    <w:rsid w:val="00D86CB9"/>
    <w:rsid w:val="00D86EA2"/>
    <w:rsid w:val="00D87076"/>
    <w:rsid w:val="00D8737C"/>
    <w:rsid w:val="00D91976"/>
    <w:rsid w:val="00D91A20"/>
    <w:rsid w:val="00D91F83"/>
    <w:rsid w:val="00D92258"/>
    <w:rsid w:val="00D9259E"/>
    <w:rsid w:val="00D925E2"/>
    <w:rsid w:val="00D92F68"/>
    <w:rsid w:val="00D930AB"/>
    <w:rsid w:val="00D94F86"/>
    <w:rsid w:val="00D9549C"/>
    <w:rsid w:val="00D96C3D"/>
    <w:rsid w:val="00D9760E"/>
    <w:rsid w:val="00D97DAE"/>
    <w:rsid w:val="00DA08FC"/>
    <w:rsid w:val="00DA13B7"/>
    <w:rsid w:val="00DA16A6"/>
    <w:rsid w:val="00DA1D45"/>
    <w:rsid w:val="00DA24BD"/>
    <w:rsid w:val="00DA32EE"/>
    <w:rsid w:val="00DA49F4"/>
    <w:rsid w:val="00DA562B"/>
    <w:rsid w:val="00DA6523"/>
    <w:rsid w:val="00DA654D"/>
    <w:rsid w:val="00DA6CAD"/>
    <w:rsid w:val="00DA7C14"/>
    <w:rsid w:val="00DB0FFD"/>
    <w:rsid w:val="00DB27F7"/>
    <w:rsid w:val="00DB3444"/>
    <w:rsid w:val="00DB3709"/>
    <w:rsid w:val="00DB4092"/>
    <w:rsid w:val="00DB5030"/>
    <w:rsid w:val="00DB5031"/>
    <w:rsid w:val="00DB5B17"/>
    <w:rsid w:val="00DB6152"/>
    <w:rsid w:val="00DB735C"/>
    <w:rsid w:val="00DC028D"/>
    <w:rsid w:val="00DC1254"/>
    <w:rsid w:val="00DC1FB5"/>
    <w:rsid w:val="00DC30A5"/>
    <w:rsid w:val="00DC3343"/>
    <w:rsid w:val="00DC45C0"/>
    <w:rsid w:val="00DC568F"/>
    <w:rsid w:val="00DC5EC5"/>
    <w:rsid w:val="00DC60A9"/>
    <w:rsid w:val="00DC6F6C"/>
    <w:rsid w:val="00DC7A35"/>
    <w:rsid w:val="00DD0578"/>
    <w:rsid w:val="00DD1549"/>
    <w:rsid w:val="00DD1750"/>
    <w:rsid w:val="00DD197D"/>
    <w:rsid w:val="00DD27AF"/>
    <w:rsid w:val="00DD2DA3"/>
    <w:rsid w:val="00DD2DE1"/>
    <w:rsid w:val="00DD2FAD"/>
    <w:rsid w:val="00DD36F6"/>
    <w:rsid w:val="00DD5C86"/>
    <w:rsid w:val="00DD69F2"/>
    <w:rsid w:val="00DD7193"/>
    <w:rsid w:val="00DD77FE"/>
    <w:rsid w:val="00DE0235"/>
    <w:rsid w:val="00DE1EB9"/>
    <w:rsid w:val="00DE1EFA"/>
    <w:rsid w:val="00DE1F9D"/>
    <w:rsid w:val="00DE23DC"/>
    <w:rsid w:val="00DE24CE"/>
    <w:rsid w:val="00DE2AB4"/>
    <w:rsid w:val="00DE3036"/>
    <w:rsid w:val="00DE30F3"/>
    <w:rsid w:val="00DE3176"/>
    <w:rsid w:val="00DE3245"/>
    <w:rsid w:val="00DE343C"/>
    <w:rsid w:val="00DE3EFE"/>
    <w:rsid w:val="00DE533E"/>
    <w:rsid w:val="00DE5E41"/>
    <w:rsid w:val="00DE5E9C"/>
    <w:rsid w:val="00DE643E"/>
    <w:rsid w:val="00DE7B14"/>
    <w:rsid w:val="00DF030D"/>
    <w:rsid w:val="00DF0E71"/>
    <w:rsid w:val="00DF407A"/>
    <w:rsid w:val="00DF4454"/>
    <w:rsid w:val="00DF4E78"/>
    <w:rsid w:val="00DF5402"/>
    <w:rsid w:val="00DF67E3"/>
    <w:rsid w:val="00DF6C35"/>
    <w:rsid w:val="00DF7196"/>
    <w:rsid w:val="00DF7B32"/>
    <w:rsid w:val="00E01C72"/>
    <w:rsid w:val="00E01C94"/>
    <w:rsid w:val="00E02BE6"/>
    <w:rsid w:val="00E036C5"/>
    <w:rsid w:val="00E049F1"/>
    <w:rsid w:val="00E05154"/>
    <w:rsid w:val="00E05AB6"/>
    <w:rsid w:val="00E05B79"/>
    <w:rsid w:val="00E06DED"/>
    <w:rsid w:val="00E07CD4"/>
    <w:rsid w:val="00E10DBC"/>
    <w:rsid w:val="00E13AA8"/>
    <w:rsid w:val="00E13BF5"/>
    <w:rsid w:val="00E148F6"/>
    <w:rsid w:val="00E14E80"/>
    <w:rsid w:val="00E153F4"/>
    <w:rsid w:val="00E156B9"/>
    <w:rsid w:val="00E15CB5"/>
    <w:rsid w:val="00E15FC2"/>
    <w:rsid w:val="00E214D5"/>
    <w:rsid w:val="00E21BC1"/>
    <w:rsid w:val="00E21BE1"/>
    <w:rsid w:val="00E21E6A"/>
    <w:rsid w:val="00E22D13"/>
    <w:rsid w:val="00E24098"/>
    <w:rsid w:val="00E24C09"/>
    <w:rsid w:val="00E25067"/>
    <w:rsid w:val="00E25B14"/>
    <w:rsid w:val="00E27B75"/>
    <w:rsid w:val="00E3139B"/>
    <w:rsid w:val="00E316B6"/>
    <w:rsid w:val="00E339DC"/>
    <w:rsid w:val="00E34D3F"/>
    <w:rsid w:val="00E36C54"/>
    <w:rsid w:val="00E36ED6"/>
    <w:rsid w:val="00E37464"/>
    <w:rsid w:val="00E4077D"/>
    <w:rsid w:val="00E409AB"/>
    <w:rsid w:val="00E4110D"/>
    <w:rsid w:val="00E4184C"/>
    <w:rsid w:val="00E41D51"/>
    <w:rsid w:val="00E4470E"/>
    <w:rsid w:val="00E44CE4"/>
    <w:rsid w:val="00E45353"/>
    <w:rsid w:val="00E46B79"/>
    <w:rsid w:val="00E4758A"/>
    <w:rsid w:val="00E50F50"/>
    <w:rsid w:val="00E513B0"/>
    <w:rsid w:val="00E518A0"/>
    <w:rsid w:val="00E524E4"/>
    <w:rsid w:val="00E529DC"/>
    <w:rsid w:val="00E52DD7"/>
    <w:rsid w:val="00E55295"/>
    <w:rsid w:val="00E556AF"/>
    <w:rsid w:val="00E56037"/>
    <w:rsid w:val="00E56878"/>
    <w:rsid w:val="00E5751E"/>
    <w:rsid w:val="00E576C3"/>
    <w:rsid w:val="00E60E6D"/>
    <w:rsid w:val="00E60FE6"/>
    <w:rsid w:val="00E62A4A"/>
    <w:rsid w:val="00E63148"/>
    <w:rsid w:val="00E63E9D"/>
    <w:rsid w:val="00E64456"/>
    <w:rsid w:val="00E64D86"/>
    <w:rsid w:val="00E6551F"/>
    <w:rsid w:val="00E66CA1"/>
    <w:rsid w:val="00E67D80"/>
    <w:rsid w:val="00E67F10"/>
    <w:rsid w:val="00E70B03"/>
    <w:rsid w:val="00E75A71"/>
    <w:rsid w:val="00E75E36"/>
    <w:rsid w:val="00E77101"/>
    <w:rsid w:val="00E802CA"/>
    <w:rsid w:val="00E82DF9"/>
    <w:rsid w:val="00E83024"/>
    <w:rsid w:val="00E83522"/>
    <w:rsid w:val="00E8439B"/>
    <w:rsid w:val="00E85200"/>
    <w:rsid w:val="00E86A54"/>
    <w:rsid w:val="00E86E16"/>
    <w:rsid w:val="00E90E16"/>
    <w:rsid w:val="00E91104"/>
    <w:rsid w:val="00E91184"/>
    <w:rsid w:val="00E91783"/>
    <w:rsid w:val="00E9192F"/>
    <w:rsid w:val="00E91C4C"/>
    <w:rsid w:val="00E945DF"/>
    <w:rsid w:val="00E95F17"/>
    <w:rsid w:val="00E970D3"/>
    <w:rsid w:val="00E9744B"/>
    <w:rsid w:val="00E97E29"/>
    <w:rsid w:val="00EA03F1"/>
    <w:rsid w:val="00EA1866"/>
    <w:rsid w:val="00EA1CD8"/>
    <w:rsid w:val="00EA255B"/>
    <w:rsid w:val="00EA336B"/>
    <w:rsid w:val="00EA50D3"/>
    <w:rsid w:val="00EA5678"/>
    <w:rsid w:val="00EB0762"/>
    <w:rsid w:val="00EB1323"/>
    <w:rsid w:val="00EB1CE1"/>
    <w:rsid w:val="00EB24A2"/>
    <w:rsid w:val="00EB25A3"/>
    <w:rsid w:val="00EB34E1"/>
    <w:rsid w:val="00EB36E7"/>
    <w:rsid w:val="00EB370D"/>
    <w:rsid w:val="00EB4161"/>
    <w:rsid w:val="00EB4BF7"/>
    <w:rsid w:val="00EB585A"/>
    <w:rsid w:val="00EB5DEA"/>
    <w:rsid w:val="00EB66BA"/>
    <w:rsid w:val="00EB6DFA"/>
    <w:rsid w:val="00EB7102"/>
    <w:rsid w:val="00EB7776"/>
    <w:rsid w:val="00EC03F5"/>
    <w:rsid w:val="00EC19A1"/>
    <w:rsid w:val="00EC2414"/>
    <w:rsid w:val="00EC4288"/>
    <w:rsid w:val="00EC62DD"/>
    <w:rsid w:val="00EC6E5B"/>
    <w:rsid w:val="00EC6FA0"/>
    <w:rsid w:val="00ED0259"/>
    <w:rsid w:val="00ED0790"/>
    <w:rsid w:val="00ED1DA4"/>
    <w:rsid w:val="00ED426E"/>
    <w:rsid w:val="00ED637B"/>
    <w:rsid w:val="00ED6604"/>
    <w:rsid w:val="00ED6C10"/>
    <w:rsid w:val="00ED7EEC"/>
    <w:rsid w:val="00EE0151"/>
    <w:rsid w:val="00EE0D12"/>
    <w:rsid w:val="00EE30BC"/>
    <w:rsid w:val="00EE3FBF"/>
    <w:rsid w:val="00EE4B05"/>
    <w:rsid w:val="00EE546B"/>
    <w:rsid w:val="00EE6215"/>
    <w:rsid w:val="00EE66C2"/>
    <w:rsid w:val="00EE715D"/>
    <w:rsid w:val="00EF06CD"/>
    <w:rsid w:val="00EF22B4"/>
    <w:rsid w:val="00EF27AA"/>
    <w:rsid w:val="00EF337A"/>
    <w:rsid w:val="00EF3C4F"/>
    <w:rsid w:val="00EF451A"/>
    <w:rsid w:val="00EF60E0"/>
    <w:rsid w:val="00EF6BF4"/>
    <w:rsid w:val="00EF7843"/>
    <w:rsid w:val="00F00365"/>
    <w:rsid w:val="00F01188"/>
    <w:rsid w:val="00F01888"/>
    <w:rsid w:val="00F03934"/>
    <w:rsid w:val="00F03D66"/>
    <w:rsid w:val="00F04593"/>
    <w:rsid w:val="00F04761"/>
    <w:rsid w:val="00F05198"/>
    <w:rsid w:val="00F06D7F"/>
    <w:rsid w:val="00F072EB"/>
    <w:rsid w:val="00F07E99"/>
    <w:rsid w:val="00F128D6"/>
    <w:rsid w:val="00F12B53"/>
    <w:rsid w:val="00F12C40"/>
    <w:rsid w:val="00F12E4D"/>
    <w:rsid w:val="00F1593C"/>
    <w:rsid w:val="00F15B59"/>
    <w:rsid w:val="00F16462"/>
    <w:rsid w:val="00F164C7"/>
    <w:rsid w:val="00F17F90"/>
    <w:rsid w:val="00F20E7C"/>
    <w:rsid w:val="00F2117B"/>
    <w:rsid w:val="00F2120B"/>
    <w:rsid w:val="00F21218"/>
    <w:rsid w:val="00F229D4"/>
    <w:rsid w:val="00F22F1D"/>
    <w:rsid w:val="00F235BC"/>
    <w:rsid w:val="00F236DC"/>
    <w:rsid w:val="00F23775"/>
    <w:rsid w:val="00F2397D"/>
    <w:rsid w:val="00F23FE3"/>
    <w:rsid w:val="00F24754"/>
    <w:rsid w:val="00F24C46"/>
    <w:rsid w:val="00F25675"/>
    <w:rsid w:val="00F270FA"/>
    <w:rsid w:val="00F2716F"/>
    <w:rsid w:val="00F27F24"/>
    <w:rsid w:val="00F311F5"/>
    <w:rsid w:val="00F312B3"/>
    <w:rsid w:val="00F316EA"/>
    <w:rsid w:val="00F3179A"/>
    <w:rsid w:val="00F35635"/>
    <w:rsid w:val="00F36443"/>
    <w:rsid w:val="00F377A4"/>
    <w:rsid w:val="00F406DA"/>
    <w:rsid w:val="00F4177E"/>
    <w:rsid w:val="00F4305A"/>
    <w:rsid w:val="00F443FA"/>
    <w:rsid w:val="00F448BC"/>
    <w:rsid w:val="00F44A5D"/>
    <w:rsid w:val="00F4577B"/>
    <w:rsid w:val="00F4670D"/>
    <w:rsid w:val="00F46BE9"/>
    <w:rsid w:val="00F47233"/>
    <w:rsid w:val="00F4787F"/>
    <w:rsid w:val="00F4789D"/>
    <w:rsid w:val="00F50881"/>
    <w:rsid w:val="00F5128F"/>
    <w:rsid w:val="00F513F6"/>
    <w:rsid w:val="00F521A5"/>
    <w:rsid w:val="00F536AF"/>
    <w:rsid w:val="00F539E5"/>
    <w:rsid w:val="00F55C30"/>
    <w:rsid w:val="00F55D06"/>
    <w:rsid w:val="00F56550"/>
    <w:rsid w:val="00F5763A"/>
    <w:rsid w:val="00F578E7"/>
    <w:rsid w:val="00F6078F"/>
    <w:rsid w:val="00F617CC"/>
    <w:rsid w:val="00F61D55"/>
    <w:rsid w:val="00F63F3D"/>
    <w:rsid w:val="00F64AC7"/>
    <w:rsid w:val="00F654CA"/>
    <w:rsid w:val="00F67119"/>
    <w:rsid w:val="00F67B84"/>
    <w:rsid w:val="00F70BA7"/>
    <w:rsid w:val="00F711F0"/>
    <w:rsid w:val="00F714A3"/>
    <w:rsid w:val="00F71507"/>
    <w:rsid w:val="00F71571"/>
    <w:rsid w:val="00F719F3"/>
    <w:rsid w:val="00F71B9A"/>
    <w:rsid w:val="00F73ED5"/>
    <w:rsid w:val="00F73F9B"/>
    <w:rsid w:val="00F7421C"/>
    <w:rsid w:val="00F74D46"/>
    <w:rsid w:val="00F75713"/>
    <w:rsid w:val="00F772DA"/>
    <w:rsid w:val="00F801F4"/>
    <w:rsid w:val="00F80DDC"/>
    <w:rsid w:val="00F8114B"/>
    <w:rsid w:val="00F81176"/>
    <w:rsid w:val="00F834D6"/>
    <w:rsid w:val="00F85227"/>
    <w:rsid w:val="00F86EAE"/>
    <w:rsid w:val="00F8796A"/>
    <w:rsid w:val="00F91A5D"/>
    <w:rsid w:val="00F92082"/>
    <w:rsid w:val="00F924A2"/>
    <w:rsid w:val="00F928BD"/>
    <w:rsid w:val="00F935F4"/>
    <w:rsid w:val="00F9633D"/>
    <w:rsid w:val="00F97B69"/>
    <w:rsid w:val="00F97B7D"/>
    <w:rsid w:val="00FA076A"/>
    <w:rsid w:val="00FA1A3C"/>
    <w:rsid w:val="00FA2241"/>
    <w:rsid w:val="00FA3368"/>
    <w:rsid w:val="00FA4A2A"/>
    <w:rsid w:val="00FA5537"/>
    <w:rsid w:val="00FA589C"/>
    <w:rsid w:val="00FA6261"/>
    <w:rsid w:val="00FA66AC"/>
    <w:rsid w:val="00FA7522"/>
    <w:rsid w:val="00FA7E66"/>
    <w:rsid w:val="00FB03F5"/>
    <w:rsid w:val="00FB1DE4"/>
    <w:rsid w:val="00FB1FAC"/>
    <w:rsid w:val="00FB2315"/>
    <w:rsid w:val="00FB3A49"/>
    <w:rsid w:val="00FB3B45"/>
    <w:rsid w:val="00FB3DE4"/>
    <w:rsid w:val="00FB43C9"/>
    <w:rsid w:val="00FB47BA"/>
    <w:rsid w:val="00FB51F5"/>
    <w:rsid w:val="00FB5499"/>
    <w:rsid w:val="00FB5693"/>
    <w:rsid w:val="00FB581F"/>
    <w:rsid w:val="00FB5FD5"/>
    <w:rsid w:val="00FB64EC"/>
    <w:rsid w:val="00FB656D"/>
    <w:rsid w:val="00FB70D4"/>
    <w:rsid w:val="00FB77D6"/>
    <w:rsid w:val="00FB7E47"/>
    <w:rsid w:val="00FC0002"/>
    <w:rsid w:val="00FC11BD"/>
    <w:rsid w:val="00FC126B"/>
    <w:rsid w:val="00FC184E"/>
    <w:rsid w:val="00FC1CAA"/>
    <w:rsid w:val="00FC3239"/>
    <w:rsid w:val="00FC3348"/>
    <w:rsid w:val="00FC4675"/>
    <w:rsid w:val="00FC4FEF"/>
    <w:rsid w:val="00FC5971"/>
    <w:rsid w:val="00FC59F2"/>
    <w:rsid w:val="00FC648F"/>
    <w:rsid w:val="00FC670B"/>
    <w:rsid w:val="00FD05EB"/>
    <w:rsid w:val="00FD153B"/>
    <w:rsid w:val="00FD1777"/>
    <w:rsid w:val="00FD28B8"/>
    <w:rsid w:val="00FD4B1A"/>
    <w:rsid w:val="00FD4B3E"/>
    <w:rsid w:val="00FD4EB8"/>
    <w:rsid w:val="00FD5515"/>
    <w:rsid w:val="00FD5B09"/>
    <w:rsid w:val="00FD75AC"/>
    <w:rsid w:val="00FD760A"/>
    <w:rsid w:val="00FE109B"/>
    <w:rsid w:val="00FE2AE6"/>
    <w:rsid w:val="00FE32E2"/>
    <w:rsid w:val="00FE33A4"/>
    <w:rsid w:val="00FE3D51"/>
    <w:rsid w:val="00FE3F6E"/>
    <w:rsid w:val="00FE4F79"/>
    <w:rsid w:val="00FF0493"/>
    <w:rsid w:val="00FF25E9"/>
    <w:rsid w:val="00FF2686"/>
    <w:rsid w:val="00FF32D9"/>
    <w:rsid w:val="00FF3302"/>
    <w:rsid w:val="00FF3645"/>
    <w:rsid w:val="00FF380E"/>
    <w:rsid w:val="00FF4196"/>
    <w:rsid w:val="00FF4C0D"/>
    <w:rsid w:val="00FF723B"/>
    <w:rsid w:val="00FF7FAE"/>
    <w:rsid w:val="05D24CA1"/>
    <w:rsid w:val="17B60877"/>
    <w:rsid w:val="1A7C7305"/>
    <w:rsid w:val="3E8D0407"/>
    <w:rsid w:val="68454B47"/>
    <w:rsid w:val="714448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nhideWhenUsed="0" w:uiPriority="0" w:semiHidden="0"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41"/>
    <w:qFormat/>
    <w:uiPriority w:val="9"/>
    <w:pPr>
      <w:keepNext/>
      <w:keepLines/>
      <w:numPr>
        <w:ilvl w:val="0"/>
        <w:numId w:val="1"/>
      </w:numPr>
      <w:spacing w:before="340" w:after="330" w:line="578" w:lineRule="auto"/>
      <w:outlineLvl w:val="0"/>
    </w:pPr>
    <w:rPr>
      <w:b/>
      <w:bCs/>
      <w:kern w:val="44"/>
      <w:sz w:val="44"/>
      <w:szCs w:val="44"/>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3">
    <w:name w:val="caption"/>
    <w:basedOn w:val="1"/>
    <w:next w:val="1"/>
    <w:unhideWhenUsed/>
    <w:qFormat/>
    <w:uiPriority w:val="35"/>
    <w:rPr>
      <w:rFonts w:eastAsia="黑体" w:asciiTheme="majorHAnsi" w:hAnsiTheme="majorHAnsi" w:cstheme="majorBidi"/>
      <w:sz w:val="20"/>
      <w:szCs w:val="20"/>
    </w:rPr>
  </w:style>
  <w:style w:type="paragraph" w:styleId="4">
    <w:name w:val="annotation text"/>
    <w:basedOn w:val="1"/>
    <w:link w:val="26"/>
    <w:unhideWhenUsed/>
    <w:uiPriority w:val="99"/>
    <w:pPr>
      <w:jc w:val="left"/>
    </w:pPr>
  </w:style>
  <w:style w:type="paragraph" w:styleId="5">
    <w:name w:val="Body Text 3"/>
    <w:basedOn w:val="1"/>
    <w:link w:val="44"/>
    <w:uiPriority w:val="0"/>
    <w:pPr>
      <w:jc w:val="center"/>
    </w:pPr>
    <w:rPr>
      <w:rFonts w:ascii="Times New Roman" w:hAnsi="Times New Roman" w:eastAsia="黑体" w:cs="Times New Roman"/>
      <w:b/>
      <w:sz w:val="30"/>
      <w:szCs w:val="24"/>
    </w:rPr>
  </w:style>
  <w:style w:type="paragraph" w:styleId="6">
    <w:name w:val="toc 3"/>
    <w:basedOn w:val="1"/>
    <w:next w:val="1"/>
    <w:unhideWhenUsed/>
    <w:uiPriority w:val="39"/>
    <w:pPr>
      <w:widowControl/>
      <w:tabs>
        <w:tab w:val="right" w:leader="dot" w:pos="8720"/>
      </w:tabs>
      <w:spacing w:after="100" w:line="259" w:lineRule="auto"/>
      <w:ind w:left="442" w:firstLine="440" w:firstLineChars="200"/>
      <w:jc w:val="left"/>
    </w:pPr>
    <w:rPr>
      <w:rFonts w:cs="Times New Roman"/>
      <w:kern w:val="0"/>
      <w:sz w:val="22"/>
    </w:rPr>
  </w:style>
  <w:style w:type="paragraph" w:styleId="7">
    <w:name w:val="Plain Text"/>
    <w:basedOn w:val="1"/>
    <w:link w:val="43"/>
    <w:uiPriority w:val="0"/>
    <w:pPr>
      <w:widowControl/>
      <w:spacing w:before="100" w:beforeAutospacing="1" w:after="100" w:afterAutospacing="1"/>
      <w:jc w:val="left"/>
    </w:pPr>
    <w:rPr>
      <w:rFonts w:ascii="宋体" w:hAnsi="宋体" w:eastAsia="宋体" w:cs="Times New Roman"/>
      <w:kern w:val="0"/>
      <w:sz w:val="24"/>
      <w:szCs w:val="24"/>
    </w:rPr>
  </w:style>
  <w:style w:type="paragraph" w:styleId="8">
    <w:name w:val="toc 8"/>
    <w:basedOn w:val="1"/>
    <w:next w:val="1"/>
    <w:semiHidden/>
    <w:unhideWhenUsed/>
    <w:uiPriority w:val="39"/>
    <w:pPr>
      <w:ind w:left="2940" w:leftChars="1400"/>
    </w:pPr>
  </w:style>
  <w:style w:type="paragraph" w:styleId="9">
    <w:name w:val="Balloon Text"/>
    <w:basedOn w:val="1"/>
    <w:link w:val="28"/>
    <w:semiHidden/>
    <w:unhideWhenUsed/>
    <w:uiPriority w:val="99"/>
    <w:rPr>
      <w:sz w:val="18"/>
      <w:szCs w:val="18"/>
    </w:rPr>
  </w:style>
  <w:style w:type="paragraph" w:styleId="10">
    <w:name w:val="footer"/>
    <w:basedOn w:val="1"/>
    <w:link w:val="36"/>
    <w:unhideWhenUsed/>
    <w:uiPriority w:val="99"/>
    <w:pPr>
      <w:tabs>
        <w:tab w:val="center" w:pos="4153"/>
        <w:tab w:val="right" w:pos="8306"/>
      </w:tabs>
      <w:snapToGrid w:val="0"/>
      <w:jc w:val="left"/>
    </w:pPr>
    <w:rPr>
      <w:sz w:val="18"/>
      <w:szCs w:val="18"/>
    </w:rPr>
  </w:style>
  <w:style w:type="paragraph" w:styleId="11">
    <w:name w:val="header"/>
    <w:basedOn w:val="1"/>
    <w:link w:val="35"/>
    <w:unhideWhenUsed/>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pPr>
      <w:widowControl/>
      <w:tabs>
        <w:tab w:val="right" w:leader="dot" w:pos="8720"/>
      </w:tabs>
      <w:spacing w:line="360" w:lineRule="auto"/>
      <w:jc w:val="center"/>
    </w:pPr>
    <w:rPr>
      <w:rFonts w:ascii="Times New Roman" w:hAnsi="Times New Roman" w:eastAsia="黑体" w:cs="Times New Roman"/>
      <w:b/>
      <w:kern w:val="0"/>
      <w:sz w:val="28"/>
    </w:rPr>
  </w:style>
  <w:style w:type="paragraph" w:styleId="13">
    <w:name w:val="Subtitle"/>
    <w:basedOn w:val="1"/>
    <w:next w:val="1"/>
    <w:link w:val="24"/>
    <w:qFormat/>
    <w:uiPriority w:val="11"/>
    <w:pPr>
      <w:spacing w:before="240" w:after="60" w:line="312" w:lineRule="auto"/>
      <w:jc w:val="left"/>
      <w:outlineLvl w:val="1"/>
    </w:pPr>
    <w:rPr>
      <w:rFonts w:eastAsia="黑体"/>
      <w:b/>
      <w:bCs/>
      <w:kern w:val="28"/>
      <w:sz w:val="28"/>
      <w:szCs w:val="32"/>
    </w:rPr>
  </w:style>
  <w:style w:type="paragraph" w:styleId="14">
    <w:name w:val="toc 2"/>
    <w:basedOn w:val="1"/>
    <w:next w:val="1"/>
    <w:unhideWhenUsed/>
    <w:uiPriority w:val="39"/>
    <w:pPr>
      <w:widowControl/>
      <w:ind w:left="200" w:leftChars="200"/>
      <w:jc w:val="left"/>
    </w:pPr>
    <w:rPr>
      <w:rFonts w:eastAsia="黑体" w:cs="Times New Roman"/>
      <w:b/>
      <w:kern w:val="0"/>
      <w:sz w:val="24"/>
    </w:rPr>
  </w:style>
  <w:style w:type="paragraph" w:styleId="15">
    <w:name w:val="Title"/>
    <w:basedOn w:val="1"/>
    <w:next w:val="1"/>
    <w:link w:val="23"/>
    <w:qFormat/>
    <w:uiPriority w:val="10"/>
    <w:pPr>
      <w:spacing w:before="240" w:after="60"/>
      <w:jc w:val="center"/>
      <w:outlineLvl w:val="0"/>
    </w:pPr>
    <w:rPr>
      <w:rFonts w:eastAsia="黑体" w:asciiTheme="majorHAnsi" w:hAnsiTheme="majorHAnsi" w:cstheme="majorBidi"/>
      <w:b/>
      <w:bCs/>
      <w:sz w:val="30"/>
      <w:szCs w:val="32"/>
    </w:rPr>
  </w:style>
  <w:style w:type="paragraph" w:styleId="16">
    <w:name w:val="annotation subject"/>
    <w:basedOn w:val="4"/>
    <w:next w:val="4"/>
    <w:link w:val="27"/>
    <w:semiHidden/>
    <w:unhideWhenUsed/>
    <w:uiPriority w:val="99"/>
    <w:rPr>
      <w:b/>
      <w:bCs/>
    </w:rPr>
  </w:style>
  <w:style w:type="table" w:styleId="18">
    <w:name w:val="Table Grid"/>
    <w:basedOn w:val="17"/>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Emphasis"/>
    <w:basedOn w:val="19"/>
    <w:qFormat/>
    <w:uiPriority w:val="20"/>
    <w:rPr>
      <w:i/>
      <w:iCs/>
    </w:rPr>
  </w:style>
  <w:style w:type="character" w:styleId="21">
    <w:name w:val="Hyperlink"/>
    <w:basedOn w:val="19"/>
    <w:unhideWhenUsed/>
    <w:uiPriority w:val="99"/>
    <w:rPr>
      <w:color w:val="0000FF"/>
      <w:u w:val="single"/>
    </w:rPr>
  </w:style>
  <w:style w:type="character" w:styleId="22">
    <w:name w:val="annotation reference"/>
    <w:basedOn w:val="19"/>
    <w:semiHidden/>
    <w:unhideWhenUsed/>
    <w:qFormat/>
    <w:uiPriority w:val="99"/>
    <w:rPr>
      <w:sz w:val="21"/>
      <w:szCs w:val="21"/>
    </w:rPr>
  </w:style>
  <w:style w:type="character" w:customStyle="1" w:styleId="23">
    <w:name w:val="标题 字符"/>
    <w:basedOn w:val="19"/>
    <w:link w:val="15"/>
    <w:uiPriority w:val="10"/>
    <w:rPr>
      <w:rFonts w:eastAsia="黑体" w:asciiTheme="majorHAnsi" w:hAnsiTheme="majorHAnsi" w:cstheme="majorBidi"/>
      <w:b/>
      <w:bCs/>
      <w:sz w:val="30"/>
      <w:szCs w:val="32"/>
    </w:rPr>
  </w:style>
  <w:style w:type="character" w:customStyle="1" w:styleId="24">
    <w:name w:val="副标题 字符"/>
    <w:basedOn w:val="19"/>
    <w:link w:val="13"/>
    <w:qFormat/>
    <w:uiPriority w:val="11"/>
    <w:rPr>
      <w:rFonts w:eastAsia="黑体"/>
      <w:b/>
      <w:bCs/>
      <w:kern w:val="28"/>
      <w:sz w:val="28"/>
      <w:szCs w:val="32"/>
    </w:rPr>
  </w:style>
  <w:style w:type="paragraph" w:styleId="25">
    <w:name w:val="List Paragraph"/>
    <w:basedOn w:val="1"/>
    <w:qFormat/>
    <w:uiPriority w:val="34"/>
    <w:pPr>
      <w:ind w:firstLine="420" w:firstLineChars="200"/>
    </w:pPr>
  </w:style>
  <w:style w:type="character" w:customStyle="1" w:styleId="26">
    <w:name w:val="批注文字 字符"/>
    <w:basedOn w:val="19"/>
    <w:link w:val="4"/>
    <w:uiPriority w:val="99"/>
  </w:style>
  <w:style w:type="character" w:customStyle="1" w:styleId="27">
    <w:name w:val="批注主题 字符"/>
    <w:basedOn w:val="26"/>
    <w:link w:val="16"/>
    <w:semiHidden/>
    <w:uiPriority w:val="99"/>
    <w:rPr>
      <w:b/>
      <w:bCs/>
    </w:rPr>
  </w:style>
  <w:style w:type="character" w:customStyle="1" w:styleId="28">
    <w:name w:val="批注框文本 字符"/>
    <w:basedOn w:val="19"/>
    <w:link w:val="9"/>
    <w:semiHidden/>
    <w:uiPriority w:val="99"/>
    <w:rPr>
      <w:sz w:val="18"/>
      <w:szCs w:val="18"/>
    </w:rPr>
  </w:style>
  <w:style w:type="character" w:customStyle="1" w:styleId="29">
    <w:name w:val="fontstyle01"/>
    <w:basedOn w:val="19"/>
    <w:qFormat/>
    <w:uiPriority w:val="0"/>
    <w:rPr>
      <w:rFonts w:hint="default" w:ascii="AdvOT40514f85" w:hAnsi="AdvOT40514f85"/>
      <w:color w:val="231F20"/>
      <w:sz w:val="22"/>
      <w:szCs w:val="22"/>
    </w:rPr>
  </w:style>
  <w:style w:type="character" w:customStyle="1" w:styleId="30">
    <w:name w:val="fontstyle21"/>
    <w:basedOn w:val="19"/>
    <w:uiPriority w:val="0"/>
    <w:rPr>
      <w:rFonts w:hint="default" w:ascii="AdvOT40514f85+20" w:hAnsi="AdvOT40514f85+20"/>
      <w:color w:val="231F20"/>
      <w:sz w:val="22"/>
      <w:szCs w:val="22"/>
    </w:rPr>
  </w:style>
  <w:style w:type="character" w:customStyle="1" w:styleId="31">
    <w:name w:val="fontstyle31"/>
    <w:basedOn w:val="19"/>
    <w:uiPriority w:val="0"/>
    <w:rPr>
      <w:rFonts w:hint="default" w:ascii="AdvOT5404984e.B" w:hAnsi="AdvOT5404984e.B"/>
      <w:color w:val="231F20"/>
      <w:sz w:val="22"/>
      <w:szCs w:val="22"/>
    </w:rPr>
  </w:style>
  <w:style w:type="character" w:customStyle="1" w:styleId="32">
    <w:name w:val="fontstyle41"/>
    <w:basedOn w:val="19"/>
    <w:uiPriority w:val="0"/>
    <w:rPr>
      <w:rFonts w:hint="default" w:ascii="AdvOT8b40f9c2.B+20" w:hAnsi="AdvOT8b40f9c2.B+20"/>
      <w:color w:val="231F20"/>
      <w:sz w:val="22"/>
      <w:szCs w:val="22"/>
    </w:rPr>
  </w:style>
  <w:style w:type="character" w:customStyle="1" w:styleId="33">
    <w:name w:val="fontstyle51"/>
    <w:basedOn w:val="19"/>
    <w:uiPriority w:val="0"/>
    <w:rPr>
      <w:rFonts w:hint="default" w:ascii="AdvOT8b40f9c2.B+20" w:hAnsi="AdvOT8b40f9c2.B+20"/>
      <w:color w:val="231F20"/>
      <w:sz w:val="22"/>
      <w:szCs w:val="22"/>
    </w:rPr>
  </w:style>
  <w:style w:type="paragraph" w:customStyle="1" w:styleId="34">
    <w:name w:val="Default"/>
    <w:basedOn w:val="1"/>
    <w:qFormat/>
    <w:uiPriority w:val="0"/>
    <w:pPr>
      <w:autoSpaceDE w:val="0"/>
      <w:autoSpaceDN w:val="0"/>
      <w:adjustRightInd w:val="0"/>
      <w:jc w:val="left"/>
    </w:pPr>
    <w:rPr>
      <w:rFonts w:ascii="OBKIC C+ Helvetica" w:hAnsi="OBKIC C+ Helvetica" w:eastAsia="宋体" w:cs="宋体"/>
      <w:color w:val="000000"/>
      <w:kern w:val="0"/>
      <w:sz w:val="24"/>
      <w:szCs w:val="24"/>
    </w:rPr>
  </w:style>
  <w:style w:type="character" w:customStyle="1" w:styleId="35">
    <w:name w:val="页眉 字符"/>
    <w:basedOn w:val="19"/>
    <w:link w:val="11"/>
    <w:qFormat/>
    <w:uiPriority w:val="99"/>
    <w:rPr>
      <w:sz w:val="18"/>
      <w:szCs w:val="18"/>
    </w:rPr>
  </w:style>
  <w:style w:type="character" w:customStyle="1" w:styleId="36">
    <w:name w:val="页脚 字符"/>
    <w:basedOn w:val="19"/>
    <w:link w:val="10"/>
    <w:uiPriority w:val="99"/>
    <w:rPr>
      <w:sz w:val="18"/>
      <w:szCs w:val="18"/>
    </w:rPr>
  </w:style>
  <w:style w:type="paragraph" w:customStyle="1" w:styleId="37">
    <w:name w:val="24. References"/>
    <w:qFormat/>
    <w:uiPriority w:val="0"/>
    <w:pPr>
      <w:numPr>
        <w:ilvl w:val="0"/>
        <w:numId w:val="2"/>
      </w:numPr>
    </w:pPr>
    <w:rPr>
      <w:rFonts w:ascii="Times New Roman" w:hAnsi="Times New Roman" w:eastAsiaTheme="minorEastAsia" w:cstheme="minorBidi"/>
      <w:kern w:val="0"/>
      <w:sz w:val="16"/>
      <w:szCs w:val="22"/>
      <w:lang w:val="en-US" w:eastAsia="en-US" w:bidi="ar-SA"/>
    </w:rPr>
  </w:style>
  <w:style w:type="paragraph" w:customStyle="1" w:styleId="38">
    <w:name w:val="MTDisplayEquation"/>
    <w:basedOn w:val="1"/>
    <w:next w:val="1"/>
    <w:link w:val="39"/>
    <w:uiPriority w:val="0"/>
    <w:pPr>
      <w:tabs>
        <w:tab w:val="center" w:pos="4160"/>
        <w:tab w:val="right" w:pos="8300"/>
      </w:tabs>
      <w:spacing w:line="360" w:lineRule="auto"/>
      <w:ind w:firstLine="480" w:firstLineChars="200"/>
    </w:pPr>
    <w:rPr>
      <w:sz w:val="24"/>
      <w:szCs w:val="24"/>
    </w:rPr>
  </w:style>
  <w:style w:type="character" w:customStyle="1" w:styleId="39">
    <w:name w:val="MTDisplayEquation 字符"/>
    <w:basedOn w:val="19"/>
    <w:link w:val="38"/>
    <w:uiPriority w:val="0"/>
    <w:rPr>
      <w:sz w:val="24"/>
      <w:szCs w:val="24"/>
    </w:rPr>
  </w:style>
  <w:style w:type="character" w:styleId="40">
    <w:name w:val="Placeholder Text"/>
    <w:basedOn w:val="19"/>
    <w:semiHidden/>
    <w:uiPriority w:val="99"/>
    <w:rPr>
      <w:color w:val="808080"/>
    </w:rPr>
  </w:style>
  <w:style w:type="character" w:customStyle="1" w:styleId="41">
    <w:name w:val="标题 1 字符"/>
    <w:basedOn w:val="19"/>
    <w:link w:val="2"/>
    <w:uiPriority w:val="9"/>
    <w:rPr>
      <w:b/>
      <w:bCs/>
      <w:kern w:val="44"/>
      <w:sz w:val="44"/>
      <w:szCs w:val="44"/>
    </w:rPr>
  </w:style>
  <w:style w:type="paragraph" w:customStyle="1" w:styleId="42">
    <w:name w:val="TOC Heading"/>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43">
    <w:name w:val="纯文本 字符"/>
    <w:basedOn w:val="19"/>
    <w:link w:val="7"/>
    <w:qFormat/>
    <w:uiPriority w:val="0"/>
    <w:rPr>
      <w:rFonts w:ascii="宋体" w:hAnsi="宋体" w:eastAsia="宋体" w:cs="Times New Roman"/>
      <w:kern w:val="0"/>
      <w:sz w:val="24"/>
      <w:szCs w:val="24"/>
    </w:rPr>
  </w:style>
  <w:style w:type="character" w:customStyle="1" w:styleId="44">
    <w:name w:val="正文文本 3 字符"/>
    <w:basedOn w:val="19"/>
    <w:link w:val="5"/>
    <w:uiPriority w:val="0"/>
    <w:rPr>
      <w:rFonts w:ascii="Times New Roman" w:hAnsi="Times New Roman" w:eastAsia="黑体" w:cs="Times New Roman"/>
      <w:b/>
      <w:sz w:val="30"/>
      <w:szCs w:val="24"/>
    </w:rPr>
  </w:style>
  <w:style w:type="character" w:customStyle="1" w:styleId="45">
    <w:name w:val="fontstyle11"/>
    <w:basedOn w:val="19"/>
    <w:uiPriority w:val="0"/>
    <w:rPr>
      <w:rFonts w:hint="default" w:ascii="TimesNewRomanPSMT" w:hAnsi="TimesNewRomanPSMT"/>
      <w:color w:val="000000"/>
      <w:sz w:val="24"/>
      <w:szCs w:val="24"/>
    </w:rPr>
  </w:style>
  <w:style w:type="paragraph" w:customStyle="1" w:styleId="46">
    <w:name w:val="图标题"/>
    <w:basedOn w:val="1"/>
    <w:link w:val="48"/>
    <w:qFormat/>
    <w:uiPriority w:val="0"/>
    <w:rPr>
      <w:b/>
      <w:sz w:val="24"/>
    </w:rPr>
  </w:style>
  <w:style w:type="paragraph" w:customStyle="1" w:styleId="47">
    <w:name w:val="Revision"/>
    <w:hidden/>
    <w:semiHidden/>
    <w:uiPriority w:val="99"/>
    <w:rPr>
      <w:rFonts w:asciiTheme="minorHAnsi" w:hAnsiTheme="minorHAnsi" w:eastAsiaTheme="minorEastAsia" w:cstheme="minorBidi"/>
      <w:kern w:val="2"/>
      <w:sz w:val="21"/>
      <w:szCs w:val="22"/>
      <w:lang w:val="en-US" w:eastAsia="zh-CN" w:bidi="ar-SA"/>
    </w:rPr>
  </w:style>
  <w:style w:type="character" w:customStyle="1" w:styleId="48">
    <w:name w:val="图标题 字符"/>
    <w:basedOn w:val="19"/>
    <w:link w:val="46"/>
    <w:uiPriority w:val="0"/>
    <w:rPr>
      <w:b/>
      <w:sz w:val="24"/>
    </w:rPr>
  </w:style>
  <w:style w:type="paragraph" w:customStyle="1" w:styleId="49">
    <w:name w:val="PARA"/>
    <w:basedOn w:val="1"/>
    <w:uiPriority w:val="0"/>
    <w:pPr>
      <w:widowControl/>
      <w:suppressAutoHyphens/>
      <w:autoSpaceDE w:val="0"/>
      <w:autoSpaceDN w:val="0"/>
      <w:adjustRightInd w:val="0"/>
      <w:spacing w:line="240" w:lineRule="exact"/>
      <w:ind w:firstLine="100" w:firstLineChars="100"/>
    </w:pPr>
    <w:rPr>
      <w:rFonts w:ascii="Times New Roman" w:hAnsi="Times New Roman" w:eastAsia="Times New Roman" w:cs="TimesLTStd-Roman"/>
      <w:spacing w:val="-2"/>
      <w:kern w:val="0"/>
      <w:sz w:val="20"/>
      <w:szCs w:val="20"/>
      <w:lang w:eastAsia="en-US"/>
    </w:rPr>
  </w:style>
  <w:style w:type="paragraph" w:customStyle="1" w:styleId="50">
    <w:name w:val="目即1.1.1"/>
    <w:basedOn w:val="13"/>
    <w:link w:val="51"/>
    <w:qFormat/>
    <w:uiPriority w:val="0"/>
    <w:pPr>
      <w:jc w:val="both"/>
      <w:outlineLvl w:val="2"/>
    </w:pPr>
    <w:rPr>
      <w:rFonts w:ascii="Times New Roman" w:hAnsi="Times New Roman" w:cs="Times New Roman"/>
      <w:bCs w:val="0"/>
      <w:sz w:val="24"/>
      <w:szCs w:val="24"/>
    </w:rPr>
  </w:style>
  <w:style w:type="character" w:customStyle="1" w:styleId="51">
    <w:name w:val="目即1.1.1 字符"/>
    <w:basedOn w:val="24"/>
    <w:link w:val="50"/>
    <w:uiPriority w:val="0"/>
    <w:rPr>
      <w:rFonts w:ascii="Times New Roman" w:hAnsi="Times New Roman" w:eastAsia="黑体" w:cs="Times New Roman"/>
      <w:bCs w:val="0"/>
      <w:kern w:val="28"/>
      <w:sz w:val="24"/>
      <w:szCs w:val="24"/>
    </w:rPr>
  </w:style>
  <w:style w:type="paragraph" w:customStyle="1" w:styleId="52">
    <w:name w:val="正文新"/>
    <w:basedOn w:val="1"/>
    <w:link w:val="53"/>
    <w:qFormat/>
    <w:uiPriority w:val="0"/>
    <w:pPr>
      <w:spacing w:line="360" w:lineRule="auto"/>
      <w:ind w:firstLine="200" w:firstLineChars="200"/>
    </w:pPr>
    <w:rPr>
      <w:rFonts w:ascii="Times New Roman" w:hAnsi="Times New Roman" w:cs="Times New Roman"/>
      <w:sz w:val="24"/>
      <w:szCs w:val="24"/>
    </w:rPr>
  </w:style>
  <w:style w:type="character" w:customStyle="1" w:styleId="53">
    <w:name w:val="正文新 字符"/>
    <w:basedOn w:val="19"/>
    <w:link w:val="52"/>
    <w:uiPriority w:val="0"/>
    <w:rPr>
      <w:rFonts w:ascii="Times New Roman" w:hAnsi="Times New Roman" w:cs="Times New Roman"/>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37.wmf"/><Relationship Id="rId98" Type="http://schemas.openxmlformats.org/officeDocument/2006/relationships/oleObject" Target="embeddings/oleObject40.bin"/><Relationship Id="rId97" Type="http://schemas.openxmlformats.org/officeDocument/2006/relationships/image" Target="media/image36.wmf"/><Relationship Id="rId96" Type="http://schemas.openxmlformats.org/officeDocument/2006/relationships/oleObject" Target="embeddings/oleObject39.bin"/><Relationship Id="rId95" Type="http://schemas.openxmlformats.org/officeDocument/2006/relationships/image" Target="media/image35.wmf"/><Relationship Id="rId94" Type="http://schemas.openxmlformats.org/officeDocument/2006/relationships/oleObject" Target="embeddings/oleObject38.bin"/><Relationship Id="rId93" Type="http://schemas.openxmlformats.org/officeDocument/2006/relationships/image" Target="media/image34.wmf"/><Relationship Id="rId92" Type="http://schemas.openxmlformats.org/officeDocument/2006/relationships/oleObject" Target="embeddings/oleObject37.bin"/><Relationship Id="rId91" Type="http://schemas.openxmlformats.org/officeDocument/2006/relationships/image" Target="media/image33.wmf"/><Relationship Id="rId90" Type="http://schemas.openxmlformats.org/officeDocument/2006/relationships/oleObject" Target="embeddings/oleObject36.bin"/><Relationship Id="rId9" Type="http://schemas.openxmlformats.org/officeDocument/2006/relationships/header" Target="header4.xml"/><Relationship Id="rId89" Type="http://schemas.openxmlformats.org/officeDocument/2006/relationships/image" Target="media/image32.wmf"/><Relationship Id="rId88" Type="http://schemas.openxmlformats.org/officeDocument/2006/relationships/oleObject" Target="embeddings/oleObject35.bin"/><Relationship Id="rId87" Type="http://schemas.openxmlformats.org/officeDocument/2006/relationships/image" Target="media/image31.wmf"/><Relationship Id="rId86" Type="http://schemas.openxmlformats.org/officeDocument/2006/relationships/oleObject" Target="embeddings/oleObject34.bin"/><Relationship Id="rId85" Type="http://schemas.openxmlformats.org/officeDocument/2006/relationships/image" Target="media/image30.wmf"/><Relationship Id="rId84" Type="http://schemas.openxmlformats.org/officeDocument/2006/relationships/oleObject" Target="embeddings/oleObject33.bin"/><Relationship Id="rId83" Type="http://schemas.openxmlformats.org/officeDocument/2006/relationships/image" Target="media/image29.wmf"/><Relationship Id="rId82" Type="http://schemas.openxmlformats.org/officeDocument/2006/relationships/oleObject" Target="embeddings/oleObject32.bin"/><Relationship Id="rId81" Type="http://schemas.openxmlformats.org/officeDocument/2006/relationships/image" Target="media/image28.wmf"/><Relationship Id="rId80" Type="http://schemas.openxmlformats.org/officeDocument/2006/relationships/oleObject" Target="embeddings/oleObject31.bin"/><Relationship Id="rId8" Type="http://schemas.openxmlformats.org/officeDocument/2006/relationships/header" Target="header3.xml"/><Relationship Id="rId79" Type="http://schemas.openxmlformats.org/officeDocument/2006/relationships/image" Target="media/image27.wmf"/><Relationship Id="rId78" Type="http://schemas.openxmlformats.org/officeDocument/2006/relationships/oleObject" Target="embeddings/oleObject30.bin"/><Relationship Id="rId77" Type="http://schemas.openxmlformats.org/officeDocument/2006/relationships/image" Target="media/image26.wmf"/><Relationship Id="rId76" Type="http://schemas.openxmlformats.org/officeDocument/2006/relationships/oleObject" Target="embeddings/oleObject29.bin"/><Relationship Id="rId75" Type="http://schemas.openxmlformats.org/officeDocument/2006/relationships/image" Target="media/image25.wmf"/><Relationship Id="rId74" Type="http://schemas.openxmlformats.org/officeDocument/2006/relationships/oleObject" Target="embeddings/oleObject28.bin"/><Relationship Id="rId73" Type="http://schemas.openxmlformats.org/officeDocument/2006/relationships/image" Target="media/image24.wmf"/><Relationship Id="rId72" Type="http://schemas.openxmlformats.org/officeDocument/2006/relationships/oleObject" Target="embeddings/oleObject27.bin"/><Relationship Id="rId71" Type="http://schemas.openxmlformats.org/officeDocument/2006/relationships/image" Target="media/image23.wmf"/><Relationship Id="rId70" Type="http://schemas.openxmlformats.org/officeDocument/2006/relationships/oleObject" Target="embeddings/oleObject26.bin"/><Relationship Id="rId7" Type="http://schemas.openxmlformats.org/officeDocument/2006/relationships/footer" Target="footer3.xml"/><Relationship Id="rId69" Type="http://schemas.openxmlformats.org/officeDocument/2006/relationships/image" Target="media/image22.wmf"/><Relationship Id="rId68" Type="http://schemas.openxmlformats.org/officeDocument/2006/relationships/oleObject" Target="embeddings/oleObject25.bin"/><Relationship Id="rId67" Type="http://schemas.openxmlformats.org/officeDocument/2006/relationships/image" Target="media/image21.wmf"/><Relationship Id="rId66" Type="http://schemas.openxmlformats.org/officeDocument/2006/relationships/oleObject" Target="embeddings/oleObject24.bin"/><Relationship Id="rId657" Type="http://schemas.microsoft.com/office/2011/relationships/people" Target="people.xml"/><Relationship Id="rId656" Type="http://schemas.openxmlformats.org/officeDocument/2006/relationships/fontTable" Target="fontTable.xml"/><Relationship Id="rId655" Type="http://schemas.openxmlformats.org/officeDocument/2006/relationships/customXml" Target="../customXml/item2.xml"/><Relationship Id="rId654" Type="http://schemas.openxmlformats.org/officeDocument/2006/relationships/numbering" Target="numbering.xml"/><Relationship Id="rId653" Type="http://schemas.openxmlformats.org/officeDocument/2006/relationships/customXml" Target="../customXml/item1.xml"/><Relationship Id="rId652" Type="http://schemas.openxmlformats.org/officeDocument/2006/relationships/oleObject" Target="embeddings/oleObject360.bin"/><Relationship Id="rId651" Type="http://schemas.openxmlformats.org/officeDocument/2006/relationships/image" Target="media/image254.emf"/><Relationship Id="rId650" Type="http://schemas.openxmlformats.org/officeDocument/2006/relationships/image" Target="media/image253.emf"/><Relationship Id="rId65" Type="http://schemas.openxmlformats.org/officeDocument/2006/relationships/image" Target="media/image20.wmf"/><Relationship Id="rId649" Type="http://schemas.openxmlformats.org/officeDocument/2006/relationships/oleObject" Target="embeddings/oleObject359.bin"/><Relationship Id="rId648" Type="http://schemas.openxmlformats.org/officeDocument/2006/relationships/image" Target="media/image252.emf"/><Relationship Id="rId647" Type="http://schemas.openxmlformats.org/officeDocument/2006/relationships/package" Target="embeddings/Microsoft_Visio___17.vsdx"/><Relationship Id="rId646" Type="http://schemas.openxmlformats.org/officeDocument/2006/relationships/image" Target="media/image251.emf"/><Relationship Id="rId645" Type="http://schemas.openxmlformats.org/officeDocument/2006/relationships/image" Target="media/image250.emf"/><Relationship Id="rId644" Type="http://schemas.openxmlformats.org/officeDocument/2006/relationships/package" Target="embeddings/Microsoft_Visio___16.vsdx"/><Relationship Id="rId643" Type="http://schemas.openxmlformats.org/officeDocument/2006/relationships/oleObject" Target="embeddings/oleObject358.bin"/><Relationship Id="rId642" Type="http://schemas.openxmlformats.org/officeDocument/2006/relationships/oleObject" Target="embeddings/oleObject357.bin"/><Relationship Id="rId641" Type="http://schemas.openxmlformats.org/officeDocument/2006/relationships/oleObject" Target="embeddings/oleObject356.bin"/><Relationship Id="rId640" Type="http://schemas.openxmlformats.org/officeDocument/2006/relationships/oleObject" Target="embeddings/oleObject355.bin"/><Relationship Id="rId64" Type="http://schemas.openxmlformats.org/officeDocument/2006/relationships/oleObject" Target="embeddings/oleObject23.bin"/><Relationship Id="rId639" Type="http://schemas.openxmlformats.org/officeDocument/2006/relationships/oleObject" Target="embeddings/oleObject354.bin"/><Relationship Id="rId638" Type="http://schemas.openxmlformats.org/officeDocument/2006/relationships/oleObject" Target="embeddings/oleObject353.bin"/><Relationship Id="rId637" Type="http://schemas.openxmlformats.org/officeDocument/2006/relationships/image" Target="media/image249.wmf"/><Relationship Id="rId636" Type="http://schemas.openxmlformats.org/officeDocument/2006/relationships/oleObject" Target="embeddings/oleObject352.bin"/><Relationship Id="rId635" Type="http://schemas.openxmlformats.org/officeDocument/2006/relationships/image" Target="media/image248.wmf"/><Relationship Id="rId634" Type="http://schemas.openxmlformats.org/officeDocument/2006/relationships/oleObject" Target="embeddings/oleObject351.bin"/><Relationship Id="rId633" Type="http://schemas.openxmlformats.org/officeDocument/2006/relationships/image" Target="media/image247.jpeg"/><Relationship Id="rId632" Type="http://schemas.openxmlformats.org/officeDocument/2006/relationships/image" Target="media/image246.emf"/><Relationship Id="rId631" Type="http://schemas.openxmlformats.org/officeDocument/2006/relationships/package" Target="embeddings/Microsoft_Visio___15.vsdx"/><Relationship Id="rId630" Type="http://schemas.openxmlformats.org/officeDocument/2006/relationships/image" Target="media/image245.emf"/><Relationship Id="rId63" Type="http://schemas.openxmlformats.org/officeDocument/2006/relationships/image" Target="media/image19.wmf"/><Relationship Id="rId629" Type="http://schemas.openxmlformats.org/officeDocument/2006/relationships/image" Target="media/image244.emf"/><Relationship Id="rId628" Type="http://schemas.openxmlformats.org/officeDocument/2006/relationships/oleObject" Target="embeddings/oleObject350.bin"/><Relationship Id="rId627" Type="http://schemas.openxmlformats.org/officeDocument/2006/relationships/oleObject" Target="embeddings/oleObject349.bin"/><Relationship Id="rId626" Type="http://schemas.openxmlformats.org/officeDocument/2006/relationships/oleObject" Target="embeddings/oleObject348.bin"/><Relationship Id="rId625" Type="http://schemas.openxmlformats.org/officeDocument/2006/relationships/oleObject" Target="embeddings/oleObject347.bin"/><Relationship Id="rId624" Type="http://schemas.openxmlformats.org/officeDocument/2006/relationships/oleObject" Target="embeddings/oleObject346.bin"/><Relationship Id="rId623" Type="http://schemas.openxmlformats.org/officeDocument/2006/relationships/image" Target="media/image243.wmf"/><Relationship Id="rId622" Type="http://schemas.openxmlformats.org/officeDocument/2006/relationships/oleObject" Target="embeddings/oleObject345.bin"/><Relationship Id="rId621" Type="http://schemas.openxmlformats.org/officeDocument/2006/relationships/oleObject" Target="embeddings/oleObject344.bin"/><Relationship Id="rId620" Type="http://schemas.openxmlformats.org/officeDocument/2006/relationships/image" Target="media/image242.emf"/><Relationship Id="rId62" Type="http://schemas.openxmlformats.org/officeDocument/2006/relationships/oleObject" Target="embeddings/oleObject22.bin"/><Relationship Id="rId619" Type="http://schemas.openxmlformats.org/officeDocument/2006/relationships/oleObject" Target="embeddings/oleObject343.bin"/><Relationship Id="rId618" Type="http://schemas.openxmlformats.org/officeDocument/2006/relationships/oleObject" Target="embeddings/oleObject342.bin"/><Relationship Id="rId617" Type="http://schemas.openxmlformats.org/officeDocument/2006/relationships/oleObject" Target="embeddings/oleObject341.bin"/><Relationship Id="rId616" Type="http://schemas.openxmlformats.org/officeDocument/2006/relationships/oleObject" Target="embeddings/oleObject340.bin"/><Relationship Id="rId615" Type="http://schemas.openxmlformats.org/officeDocument/2006/relationships/oleObject" Target="embeddings/oleObject339.bin"/><Relationship Id="rId614" Type="http://schemas.openxmlformats.org/officeDocument/2006/relationships/oleObject" Target="embeddings/oleObject338.bin"/><Relationship Id="rId613" Type="http://schemas.openxmlformats.org/officeDocument/2006/relationships/oleObject" Target="embeddings/oleObject337.bin"/><Relationship Id="rId612" Type="http://schemas.openxmlformats.org/officeDocument/2006/relationships/oleObject" Target="embeddings/oleObject336.bin"/><Relationship Id="rId611" Type="http://schemas.openxmlformats.org/officeDocument/2006/relationships/oleObject" Target="embeddings/oleObject335.bin"/><Relationship Id="rId610" Type="http://schemas.openxmlformats.org/officeDocument/2006/relationships/oleObject" Target="embeddings/oleObject334.bin"/><Relationship Id="rId61" Type="http://schemas.openxmlformats.org/officeDocument/2006/relationships/image" Target="media/image18.wmf"/><Relationship Id="rId609" Type="http://schemas.openxmlformats.org/officeDocument/2006/relationships/image" Target="media/image241.emf"/><Relationship Id="rId608" Type="http://schemas.openxmlformats.org/officeDocument/2006/relationships/oleObject" Target="embeddings/oleObject333.bin"/><Relationship Id="rId607" Type="http://schemas.openxmlformats.org/officeDocument/2006/relationships/image" Target="media/image240.emf"/><Relationship Id="rId606" Type="http://schemas.openxmlformats.org/officeDocument/2006/relationships/oleObject" Target="embeddings/oleObject332.bin"/><Relationship Id="rId605" Type="http://schemas.openxmlformats.org/officeDocument/2006/relationships/oleObject" Target="embeddings/oleObject331.bin"/><Relationship Id="rId604" Type="http://schemas.openxmlformats.org/officeDocument/2006/relationships/oleObject" Target="embeddings/oleObject330.bin"/><Relationship Id="rId603" Type="http://schemas.openxmlformats.org/officeDocument/2006/relationships/oleObject" Target="embeddings/oleObject329.bin"/><Relationship Id="rId602" Type="http://schemas.openxmlformats.org/officeDocument/2006/relationships/image" Target="media/image239.emf"/><Relationship Id="rId601" Type="http://schemas.openxmlformats.org/officeDocument/2006/relationships/package" Target="embeddings/Microsoft_Visio___14.vsdx"/><Relationship Id="rId600" Type="http://schemas.openxmlformats.org/officeDocument/2006/relationships/image" Target="media/image238.wmf"/><Relationship Id="rId60" Type="http://schemas.openxmlformats.org/officeDocument/2006/relationships/oleObject" Target="embeddings/oleObject21.bin"/><Relationship Id="rId6" Type="http://schemas.openxmlformats.org/officeDocument/2006/relationships/footer" Target="footer2.xml"/><Relationship Id="rId599" Type="http://schemas.openxmlformats.org/officeDocument/2006/relationships/oleObject" Target="embeddings/oleObject328.bin"/><Relationship Id="rId598" Type="http://schemas.openxmlformats.org/officeDocument/2006/relationships/oleObject" Target="embeddings/oleObject327.bin"/><Relationship Id="rId597" Type="http://schemas.openxmlformats.org/officeDocument/2006/relationships/oleObject" Target="embeddings/oleObject326.bin"/><Relationship Id="rId596" Type="http://schemas.openxmlformats.org/officeDocument/2006/relationships/oleObject" Target="embeddings/oleObject325.bin"/><Relationship Id="rId595" Type="http://schemas.openxmlformats.org/officeDocument/2006/relationships/oleObject" Target="embeddings/oleObject324.bin"/><Relationship Id="rId594" Type="http://schemas.openxmlformats.org/officeDocument/2006/relationships/oleObject" Target="embeddings/oleObject323.bin"/><Relationship Id="rId593" Type="http://schemas.openxmlformats.org/officeDocument/2006/relationships/oleObject" Target="embeddings/oleObject322.bin"/><Relationship Id="rId592" Type="http://schemas.openxmlformats.org/officeDocument/2006/relationships/oleObject" Target="embeddings/oleObject321.bin"/><Relationship Id="rId591" Type="http://schemas.openxmlformats.org/officeDocument/2006/relationships/oleObject" Target="embeddings/oleObject320.bin"/><Relationship Id="rId590" Type="http://schemas.openxmlformats.org/officeDocument/2006/relationships/oleObject" Target="embeddings/oleObject319.bin"/><Relationship Id="rId59" Type="http://schemas.openxmlformats.org/officeDocument/2006/relationships/image" Target="media/image17.wmf"/><Relationship Id="rId589" Type="http://schemas.openxmlformats.org/officeDocument/2006/relationships/image" Target="media/image237.wmf"/><Relationship Id="rId588" Type="http://schemas.openxmlformats.org/officeDocument/2006/relationships/oleObject" Target="embeddings/oleObject318.bin"/><Relationship Id="rId587" Type="http://schemas.openxmlformats.org/officeDocument/2006/relationships/image" Target="media/image236.wmf"/><Relationship Id="rId586" Type="http://schemas.openxmlformats.org/officeDocument/2006/relationships/oleObject" Target="embeddings/oleObject317.bin"/><Relationship Id="rId585" Type="http://schemas.openxmlformats.org/officeDocument/2006/relationships/oleObject" Target="embeddings/oleObject316.bin"/><Relationship Id="rId584" Type="http://schemas.openxmlformats.org/officeDocument/2006/relationships/oleObject" Target="embeddings/oleObject315.bin"/><Relationship Id="rId583" Type="http://schemas.openxmlformats.org/officeDocument/2006/relationships/image" Target="media/image235.tiff"/><Relationship Id="rId582" Type="http://schemas.openxmlformats.org/officeDocument/2006/relationships/oleObject" Target="embeddings/oleObject314.bin"/><Relationship Id="rId581" Type="http://schemas.openxmlformats.org/officeDocument/2006/relationships/oleObject" Target="embeddings/oleObject313.bin"/><Relationship Id="rId580" Type="http://schemas.openxmlformats.org/officeDocument/2006/relationships/oleObject" Target="embeddings/oleObject312.bin"/><Relationship Id="rId58" Type="http://schemas.openxmlformats.org/officeDocument/2006/relationships/oleObject" Target="embeddings/oleObject20.bin"/><Relationship Id="rId579" Type="http://schemas.openxmlformats.org/officeDocument/2006/relationships/oleObject" Target="embeddings/oleObject311.bin"/><Relationship Id="rId578" Type="http://schemas.openxmlformats.org/officeDocument/2006/relationships/oleObject" Target="embeddings/oleObject310.bin"/><Relationship Id="rId577" Type="http://schemas.openxmlformats.org/officeDocument/2006/relationships/oleObject" Target="embeddings/oleObject309.bin"/><Relationship Id="rId576" Type="http://schemas.openxmlformats.org/officeDocument/2006/relationships/oleObject" Target="embeddings/oleObject308.bin"/><Relationship Id="rId575" Type="http://schemas.openxmlformats.org/officeDocument/2006/relationships/oleObject" Target="embeddings/oleObject307.bin"/><Relationship Id="rId574" Type="http://schemas.openxmlformats.org/officeDocument/2006/relationships/image" Target="media/image234.wmf"/><Relationship Id="rId573" Type="http://schemas.openxmlformats.org/officeDocument/2006/relationships/oleObject" Target="embeddings/oleObject306.bin"/><Relationship Id="rId572" Type="http://schemas.openxmlformats.org/officeDocument/2006/relationships/image" Target="media/image233.wmf"/><Relationship Id="rId571" Type="http://schemas.openxmlformats.org/officeDocument/2006/relationships/oleObject" Target="embeddings/oleObject305.bin"/><Relationship Id="rId570" Type="http://schemas.openxmlformats.org/officeDocument/2006/relationships/image" Target="media/image232.wmf"/><Relationship Id="rId57" Type="http://schemas.openxmlformats.org/officeDocument/2006/relationships/image" Target="media/image16.wmf"/><Relationship Id="rId569" Type="http://schemas.openxmlformats.org/officeDocument/2006/relationships/oleObject" Target="embeddings/oleObject304.bin"/><Relationship Id="rId568" Type="http://schemas.openxmlformats.org/officeDocument/2006/relationships/image" Target="media/image231.wmf"/><Relationship Id="rId567" Type="http://schemas.openxmlformats.org/officeDocument/2006/relationships/oleObject" Target="embeddings/oleObject303.bin"/><Relationship Id="rId566" Type="http://schemas.openxmlformats.org/officeDocument/2006/relationships/image" Target="media/image230.wmf"/><Relationship Id="rId565" Type="http://schemas.openxmlformats.org/officeDocument/2006/relationships/oleObject" Target="embeddings/oleObject302.bin"/><Relationship Id="rId564" Type="http://schemas.openxmlformats.org/officeDocument/2006/relationships/image" Target="media/image229.wmf"/><Relationship Id="rId563" Type="http://schemas.openxmlformats.org/officeDocument/2006/relationships/oleObject" Target="embeddings/oleObject301.bin"/><Relationship Id="rId562" Type="http://schemas.openxmlformats.org/officeDocument/2006/relationships/image" Target="media/image228.wmf"/><Relationship Id="rId561" Type="http://schemas.openxmlformats.org/officeDocument/2006/relationships/oleObject" Target="embeddings/oleObject300.bin"/><Relationship Id="rId560" Type="http://schemas.openxmlformats.org/officeDocument/2006/relationships/image" Target="media/image227.wmf"/><Relationship Id="rId56" Type="http://schemas.openxmlformats.org/officeDocument/2006/relationships/oleObject" Target="embeddings/oleObject19.bin"/><Relationship Id="rId559" Type="http://schemas.openxmlformats.org/officeDocument/2006/relationships/oleObject" Target="embeddings/oleObject299.bin"/><Relationship Id="rId558" Type="http://schemas.openxmlformats.org/officeDocument/2006/relationships/image" Target="media/image226.wmf"/><Relationship Id="rId557" Type="http://schemas.openxmlformats.org/officeDocument/2006/relationships/oleObject" Target="embeddings/oleObject298.bin"/><Relationship Id="rId556" Type="http://schemas.openxmlformats.org/officeDocument/2006/relationships/oleObject" Target="embeddings/oleObject297.bin"/><Relationship Id="rId555" Type="http://schemas.openxmlformats.org/officeDocument/2006/relationships/image" Target="media/image225.wmf"/><Relationship Id="rId554" Type="http://schemas.openxmlformats.org/officeDocument/2006/relationships/oleObject" Target="embeddings/oleObject296.bin"/><Relationship Id="rId553" Type="http://schemas.openxmlformats.org/officeDocument/2006/relationships/image" Target="media/image224.wmf"/><Relationship Id="rId552" Type="http://schemas.openxmlformats.org/officeDocument/2006/relationships/oleObject" Target="embeddings/oleObject295.bin"/><Relationship Id="rId551" Type="http://schemas.openxmlformats.org/officeDocument/2006/relationships/image" Target="media/image223.wmf"/><Relationship Id="rId550" Type="http://schemas.openxmlformats.org/officeDocument/2006/relationships/oleObject" Target="embeddings/oleObject294.bin"/><Relationship Id="rId55" Type="http://schemas.openxmlformats.org/officeDocument/2006/relationships/image" Target="media/image15.wmf"/><Relationship Id="rId549" Type="http://schemas.openxmlformats.org/officeDocument/2006/relationships/image" Target="media/image222.wmf"/><Relationship Id="rId548" Type="http://schemas.openxmlformats.org/officeDocument/2006/relationships/oleObject" Target="embeddings/oleObject293.bin"/><Relationship Id="rId547" Type="http://schemas.openxmlformats.org/officeDocument/2006/relationships/image" Target="media/image221.wmf"/><Relationship Id="rId546" Type="http://schemas.openxmlformats.org/officeDocument/2006/relationships/oleObject" Target="embeddings/oleObject292.bin"/><Relationship Id="rId545" Type="http://schemas.openxmlformats.org/officeDocument/2006/relationships/image" Target="media/image220.wmf"/><Relationship Id="rId544" Type="http://schemas.openxmlformats.org/officeDocument/2006/relationships/oleObject" Target="embeddings/oleObject291.bin"/><Relationship Id="rId543" Type="http://schemas.openxmlformats.org/officeDocument/2006/relationships/image" Target="media/image219.wmf"/><Relationship Id="rId542" Type="http://schemas.openxmlformats.org/officeDocument/2006/relationships/oleObject" Target="embeddings/oleObject290.bin"/><Relationship Id="rId541" Type="http://schemas.openxmlformats.org/officeDocument/2006/relationships/image" Target="media/image218.wmf"/><Relationship Id="rId540" Type="http://schemas.openxmlformats.org/officeDocument/2006/relationships/oleObject" Target="embeddings/oleObject289.bin"/><Relationship Id="rId54" Type="http://schemas.openxmlformats.org/officeDocument/2006/relationships/oleObject" Target="embeddings/oleObject18.bin"/><Relationship Id="rId539" Type="http://schemas.openxmlformats.org/officeDocument/2006/relationships/oleObject" Target="embeddings/oleObject288.bin"/><Relationship Id="rId538" Type="http://schemas.openxmlformats.org/officeDocument/2006/relationships/image" Target="media/image217.wmf"/><Relationship Id="rId537" Type="http://schemas.openxmlformats.org/officeDocument/2006/relationships/oleObject" Target="embeddings/oleObject287.bin"/><Relationship Id="rId536" Type="http://schemas.openxmlformats.org/officeDocument/2006/relationships/image" Target="media/image216.wmf"/><Relationship Id="rId535" Type="http://schemas.openxmlformats.org/officeDocument/2006/relationships/oleObject" Target="embeddings/oleObject286.bin"/><Relationship Id="rId534" Type="http://schemas.openxmlformats.org/officeDocument/2006/relationships/image" Target="media/image215.wmf"/><Relationship Id="rId533" Type="http://schemas.openxmlformats.org/officeDocument/2006/relationships/oleObject" Target="embeddings/oleObject285.bin"/><Relationship Id="rId532" Type="http://schemas.openxmlformats.org/officeDocument/2006/relationships/image" Target="media/image214.wmf"/><Relationship Id="rId531" Type="http://schemas.openxmlformats.org/officeDocument/2006/relationships/oleObject" Target="embeddings/oleObject284.bin"/><Relationship Id="rId530" Type="http://schemas.openxmlformats.org/officeDocument/2006/relationships/image" Target="media/image213.wmf"/><Relationship Id="rId53" Type="http://schemas.openxmlformats.org/officeDocument/2006/relationships/image" Target="media/image14.wmf"/><Relationship Id="rId529" Type="http://schemas.openxmlformats.org/officeDocument/2006/relationships/oleObject" Target="embeddings/oleObject283.bin"/><Relationship Id="rId528" Type="http://schemas.openxmlformats.org/officeDocument/2006/relationships/image" Target="media/image212.wmf"/><Relationship Id="rId527" Type="http://schemas.openxmlformats.org/officeDocument/2006/relationships/oleObject" Target="embeddings/oleObject282.bin"/><Relationship Id="rId526" Type="http://schemas.openxmlformats.org/officeDocument/2006/relationships/image" Target="media/image211.wmf"/><Relationship Id="rId525" Type="http://schemas.openxmlformats.org/officeDocument/2006/relationships/oleObject" Target="embeddings/oleObject281.bin"/><Relationship Id="rId524" Type="http://schemas.openxmlformats.org/officeDocument/2006/relationships/image" Target="media/image210.wmf"/><Relationship Id="rId523" Type="http://schemas.openxmlformats.org/officeDocument/2006/relationships/oleObject" Target="embeddings/oleObject280.bin"/><Relationship Id="rId522" Type="http://schemas.openxmlformats.org/officeDocument/2006/relationships/oleObject" Target="embeddings/oleObject279.bin"/><Relationship Id="rId521" Type="http://schemas.openxmlformats.org/officeDocument/2006/relationships/image" Target="media/image209.wmf"/><Relationship Id="rId520" Type="http://schemas.openxmlformats.org/officeDocument/2006/relationships/oleObject" Target="embeddings/oleObject278.bin"/><Relationship Id="rId52" Type="http://schemas.openxmlformats.org/officeDocument/2006/relationships/oleObject" Target="embeddings/oleObject17.bin"/><Relationship Id="rId519" Type="http://schemas.openxmlformats.org/officeDocument/2006/relationships/image" Target="media/image208.wmf"/><Relationship Id="rId518" Type="http://schemas.openxmlformats.org/officeDocument/2006/relationships/oleObject" Target="embeddings/oleObject277.bin"/><Relationship Id="rId517" Type="http://schemas.openxmlformats.org/officeDocument/2006/relationships/image" Target="media/image207.wmf"/><Relationship Id="rId516" Type="http://schemas.openxmlformats.org/officeDocument/2006/relationships/oleObject" Target="embeddings/oleObject276.bin"/><Relationship Id="rId515" Type="http://schemas.openxmlformats.org/officeDocument/2006/relationships/image" Target="media/image206.wmf"/><Relationship Id="rId514" Type="http://schemas.openxmlformats.org/officeDocument/2006/relationships/oleObject" Target="embeddings/oleObject275.bin"/><Relationship Id="rId513" Type="http://schemas.openxmlformats.org/officeDocument/2006/relationships/image" Target="media/image205.wmf"/><Relationship Id="rId512" Type="http://schemas.openxmlformats.org/officeDocument/2006/relationships/oleObject" Target="embeddings/oleObject274.bin"/><Relationship Id="rId511" Type="http://schemas.openxmlformats.org/officeDocument/2006/relationships/image" Target="media/image204.wmf"/><Relationship Id="rId510" Type="http://schemas.openxmlformats.org/officeDocument/2006/relationships/oleObject" Target="embeddings/oleObject273.bin"/><Relationship Id="rId51" Type="http://schemas.openxmlformats.org/officeDocument/2006/relationships/image" Target="media/image13.wmf"/><Relationship Id="rId509" Type="http://schemas.openxmlformats.org/officeDocument/2006/relationships/image" Target="media/image203.wmf"/><Relationship Id="rId508" Type="http://schemas.openxmlformats.org/officeDocument/2006/relationships/oleObject" Target="embeddings/oleObject272.bin"/><Relationship Id="rId507" Type="http://schemas.openxmlformats.org/officeDocument/2006/relationships/image" Target="media/image202.wmf"/><Relationship Id="rId506" Type="http://schemas.openxmlformats.org/officeDocument/2006/relationships/oleObject" Target="embeddings/oleObject271.bin"/><Relationship Id="rId505" Type="http://schemas.openxmlformats.org/officeDocument/2006/relationships/image" Target="media/image201.wmf"/><Relationship Id="rId504" Type="http://schemas.openxmlformats.org/officeDocument/2006/relationships/oleObject" Target="embeddings/oleObject270.bin"/><Relationship Id="rId503" Type="http://schemas.openxmlformats.org/officeDocument/2006/relationships/image" Target="media/image200.wmf"/><Relationship Id="rId502" Type="http://schemas.openxmlformats.org/officeDocument/2006/relationships/oleObject" Target="embeddings/oleObject269.bin"/><Relationship Id="rId501" Type="http://schemas.openxmlformats.org/officeDocument/2006/relationships/image" Target="media/image199.emf"/><Relationship Id="rId500" Type="http://schemas.openxmlformats.org/officeDocument/2006/relationships/package" Target="embeddings/Microsoft_Visio___13.vsdx"/><Relationship Id="rId50" Type="http://schemas.openxmlformats.org/officeDocument/2006/relationships/oleObject" Target="embeddings/oleObject16.bin"/><Relationship Id="rId5" Type="http://schemas.openxmlformats.org/officeDocument/2006/relationships/header" Target="header2.xml"/><Relationship Id="rId499" Type="http://schemas.openxmlformats.org/officeDocument/2006/relationships/image" Target="media/image198.tiff"/><Relationship Id="rId498" Type="http://schemas.openxmlformats.org/officeDocument/2006/relationships/image" Target="media/image197.wmf"/><Relationship Id="rId497" Type="http://schemas.openxmlformats.org/officeDocument/2006/relationships/oleObject" Target="embeddings/oleObject268.bin"/><Relationship Id="rId496" Type="http://schemas.openxmlformats.org/officeDocument/2006/relationships/image" Target="media/image196.wmf"/><Relationship Id="rId495" Type="http://schemas.openxmlformats.org/officeDocument/2006/relationships/oleObject" Target="embeddings/oleObject267.bin"/><Relationship Id="rId494" Type="http://schemas.openxmlformats.org/officeDocument/2006/relationships/oleObject" Target="embeddings/oleObject266.bin"/><Relationship Id="rId493" Type="http://schemas.openxmlformats.org/officeDocument/2006/relationships/image" Target="media/image195.wmf"/><Relationship Id="rId492" Type="http://schemas.openxmlformats.org/officeDocument/2006/relationships/oleObject" Target="embeddings/oleObject265.bin"/><Relationship Id="rId491" Type="http://schemas.openxmlformats.org/officeDocument/2006/relationships/image" Target="media/image194.wmf"/><Relationship Id="rId490" Type="http://schemas.openxmlformats.org/officeDocument/2006/relationships/oleObject" Target="embeddings/oleObject264.bin"/><Relationship Id="rId49" Type="http://schemas.openxmlformats.org/officeDocument/2006/relationships/image" Target="media/image12.wmf"/><Relationship Id="rId489" Type="http://schemas.openxmlformats.org/officeDocument/2006/relationships/image" Target="media/image193.wmf"/><Relationship Id="rId488" Type="http://schemas.openxmlformats.org/officeDocument/2006/relationships/oleObject" Target="embeddings/oleObject263.bin"/><Relationship Id="rId487" Type="http://schemas.openxmlformats.org/officeDocument/2006/relationships/image" Target="media/image192.wmf"/><Relationship Id="rId486" Type="http://schemas.openxmlformats.org/officeDocument/2006/relationships/oleObject" Target="embeddings/oleObject262.bin"/><Relationship Id="rId485" Type="http://schemas.openxmlformats.org/officeDocument/2006/relationships/image" Target="media/image191.wmf"/><Relationship Id="rId484" Type="http://schemas.openxmlformats.org/officeDocument/2006/relationships/oleObject" Target="embeddings/oleObject261.bin"/><Relationship Id="rId483" Type="http://schemas.openxmlformats.org/officeDocument/2006/relationships/image" Target="media/image190.wmf"/><Relationship Id="rId482" Type="http://schemas.openxmlformats.org/officeDocument/2006/relationships/oleObject" Target="embeddings/oleObject260.bin"/><Relationship Id="rId481" Type="http://schemas.openxmlformats.org/officeDocument/2006/relationships/image" Target="media/image189.wmf"/><Relationship Id="rId480" Type="http://schemas.openxmlformats.org/officeDocument/2006/relationships/oleObject" Target="embeddings/oleObject259.bin"/><Relationship Id="rId48" Type="http://schemas.openxmlformats.org/officeDocument/2006/relationships/oleObject" Target="embeddings/oleObject15.bin"/><Relationship Id="rId479" Type="http://schemas.openxmlformats.org/officeDocument/2006/relationships/image" Target="media/image188.wmf"/><Relationship Id="rId478" Type="http://schemas.openxmlformats.org/officeDocument/2006/relationships/oleObject" Target="embeddings/oleObject258.bin"/><Relationship Id="rId477" Type="http://schemas.openxmlformats.org/officeDocument/2006/relationships/image" Target="media/image187.wmf"/><Relationship Id="rId476" Type="http://schemas.openxmlformats.org/officeDocument/2006/relationships/oleObject" Target="embeddings/oleObject257.bin"/><Relationship Id="rId475" Type="http://schemas.openxmlformats.org/officeDocument/2006/relationships/image" Target="media/image186.emf"/><Relationship Id="rId474" Type="http://schemas.openxmlformats.org/officeDocument/2006/relationships/oleObject" Target="embeddings/oleObject256.bin"/><Relationship Id="rId473" Type="http://schemas.openxmlformats.org/officeDocument/2006/relationships/image" Target="media/image185.emf"/><Relationship Id="rId472" Type="http://schemas.openxmlformats.org/officeDocument/2006/relationships/oleObject" Target="embeddings/oleObject255.bin"/><Relationship Id="rId471" Type="http://schemas.openxmlformats.org/officeDocument/2006/relationships/image" Target="media/image184.emf"/><Relationship Id="rId470" Type="http://schemas.openxmlformats.org/officeDocument/2006/relationships/oleObject" Target="embeddings/oleObject254.bin"/><Relationship Id="rId47" Type="http://schemas.openxmlformats.org/officeDocument/2006/relationships/image" Target="media/image11.wmf"/><Relationship Id="rId469" Type="http://schemas.openxmlformats.org/officeDocument/2006/relationships/image" Target="media/image183.emf"/><Relationship Id="rId468" Type="http://schemas.openxmlformats.org/officeDocument/2006/relationships/image" Target="media/image182.emf"/><Relationship Id="rId467" Type="http://schemas.openxmlformats.org/officeDocument/2006/relationships/oleObject" Target="embeddings/oleObject253.bin"/><Relationship Id="rId466" Type="http://schemas.openxmlformats.org/officeDocument/2006/relationships/image" Target="media/image181.emf"/><Relationship Id="rId465" Type="http://schemas.openxmlformats.org/officeDocument/2006/relationships/image" Target="media/image180.emf"/><Relationship Id="rId464" Type="http://schemas.openxmlformats.org/officeDocument/2006/relationships/package" Target="embeddings/Microsoft_Visio___12.vsdx"/><Relationship Id="rId463" Type="http://schemas.openxmlformats.org/officeDocument/2006/relationships/oleObject" Target="embeddings/oleObject252.bin"/><Relationship Id="rId462" Type="http://schemas.openxmlformats.org/officeDocument/2006/relationships/oleObject" Target="embeddings/oleObject251.bin"/><Relationship Id="rId461" Type="http://schemas.openxmlformats.org/officeDocument/2006/relationships/oleObject" Target="embeddings/oleObject250.bin"/><Relationship Id="rId460" Type="http://schemas.openxmlformats.org/officeDocument/2006/relationships/oleObject" Target="embeddings/oleObject249.bin"/><Relationship Id="rId46" Type="http://schemas.openxmlformats.org/officeDocument/2006/relationships/oleObject" Target="embeddings/oleObject14.bin"/><Relationship Id="rId459" Type="http://schemas.openxmlformats.org/officeDocument/2006/relationships/image" Target="media/image179.wmf"/><Relationship Id="rId458" Type="http://schemas.openxmlformats.org/officeDocument/2006/relationships/oleObject" Target="embeddings/oleObject248.bin"/><Relationship Id="rId457" Type="http://schemas.openxmlformats.org/officeDocument/2006/relationships/oleObject" Target="embeddings/oleObject247.bin"/><Relationship Id="rId456" Type="http://schemas.openxmlformats.org/officeDocument/2006/relationships/image" Target="media/image178.jpeg"/><Relationship Id="rId455" Type="http://schemas.openxmlformats.org/officeDocument/2006/relationships/image" Target="media/image177.emf"/><Relationship Id="rId454" Type="http://schemas.openxmlformats.org/officeDocument/2006/relationships/package" Target="embeddings/Microsoft_Visio___11.vsdx"/><Relationship Id="rId453" Type="http://schemas.openxmlformats.org/officeDocument/2006/relationships/oleObject" Target="embeddings/oleObject246.bin"/><Relationship Id="rId452" Type="http://schemas.openxmlformats.org/officeDocument/2006/relationships/image" Target="media/image176.emf"/><Relationship Id="rId451" Type="http://schemas.openxmlformats.org/officeDocument/2006/relationships/oleObject" Target="embeddings/oleObject245.bin"/><Relationship Id="rId450" Type="http://schemas.openxmlformats.org/officeDocument/2006/relationships/image" Target="media/image175.emf"/><Relationship Id="rId45" Type="http://schemas.openxmlformats.org/officeDocument/2006/relationships/image" Target="media/image10.wmf"/><Relationship Id="rId449" Type="http://schemas.openxmlformats.org/officeDocument/2006/relationships/oleObject" Target="embeddings/oleObject244.bin"/><Relationship Id="rId448" Type="http://schemas.openxmlformats.org/officeDocument/2006/relationships/oleObject" Target="embeddings/oleObject243.bin"/><Relationship Id="rId447" Type="http://schemas.openxmlformats.org/officeDocument/2006/relationships/oleObject" Target="embeddings/oleObject242.bin"/><Relationship Id="rId446" Type="http://schemas.openxmlformats.org/officeDocument/2006/relationships/oleObject" Target="embeddings/oleObject241.bin"/><Relationship Id="rId445" Type="http://schemas.openxmlformats.org/officeDocument/2006/relationships/image" Target="media/image174.emf"/><Relationship Id="rId444" Type="http://schemas.openxmlformats.org/officeDocument/2006/relationships/oleObject" Target="embeddings/oleObject240.bin"/><Relationship Id="rId443" Type="http://schemas.openxmlformats.org/officeDocument/2006/relationships/oleObject" Target="embeddings/oleObject239.bin"/><Relationship Id="rId442" Type="http://schemas.openxmlformats.org/officeDocument/2006/relationships/oleObject" Target="embeddings/oleObject238.bin"/><Relationship Id="rId441" Type="http://schemas.openxmlformats.org/officeDocument/2006/relationships/oleObject" Target="embeddings/oleObject237.bin"/><Relationship Id="rId440" Type="http://schemas.openxmlformats.org/officeDocument/2006/relationships/oleObject" Target="embeddings/oleObject236.bin"/><Relationship Id="rId44" Type="http://schemas.openxmlformats.org/officeDocument/2006/relationships/oleObject" Target="embeddings/oleObject13.bin"/><Relationship Id="rId439" Type="http://schemas.openxmlformats.org/officeDocument/2006/relationships/image" Target="media/image173.emf"/><Relationship Id="rId438" Type="http://schemas.openxmlformats.org/officeDocument/2006/relationships/image" Target="media/image172.wmf"/><Relationship Id="rId437" Type="http://schemas.openxmlformats.org/officeDocument/2006/relationships/oleObject" Target="embeddings/oleObject235.bin"/><Relationship Id="rId436" Type="http://schemas.openxmlformats.org/officeDocument/2006/relationships/image" Target="media/image171.emf"/><Relationship Id="rId435" Type="http://schemas.openxmlformats.org/officeDocument/2006/relationships/package" Target="embeddings/Microsoft_Visio___10.vsdx"/><Relationship Id="rId434" Type="http://schemas.openxmlformats.org/officeDocument/2006/relationships/oleObject" Target="embeddings/oleObject234.bin"/><Relationship Id="rId433" Type="http://schemas.openxmlformats.org/officeDocument/2006/relationships/oleObject" Target="embeddings/oleObject233.bin"/><Relationship Id="rId432" Type="http://schemas.openxmlformats.org/officeDocument/2006/relationships/image" Target="media/image170.wmf"/><Relationship Id="rId431" Type="http://schemas.openxmlformats.org/officeDocument/2006/relationships/oleObject" Target="embeddings/oleObject232.bin"/><Relationship Id="rId430" Type="http://schemas.openxmlformats.org/officeDocument/2006/relationships/oleObject" Target="embeddings/oleObject231.bin"/><Relationship Id="rId43" Type="http://schemas.openxmlformats.org/officeDocument/2006/relationships/image" Target="media/image9.emf"/><Relationship Id="rId429" Type="http://schemas.openxmlformats.org/officeDocument/2006/relationships/oleObject" Target="embeddings/oleObject230.bin"/><Relationship Id="rId428" Type="http://schemas.openxmlformats.org/officeDocument/2006/relationships/oleObject" Target="embeddings/oleObject229.bin"/><Relationship Id="rId427" Type="http://schemas.openxmlformats.org/officeDocument/2006/relationships/oleObject" Target="embeddings/oleObject228.bin"/><Relationship Id="rId426" Type="http://schemas.openxmlformats.org/officeDocument/2006/relationships/image" Target="media/image169.wmf"/><Relationship Id="rId425" Type="http://schemas.openxmlformats.org/officeDocument/2006/relationships/oleObject" Target="embeddings/oleObject227.bin"/><Relationship Id="rId424" Type="http://schemas.openxmlformats.org/officeDocument/2006/relationships/image" Target="media/image168.wmf"/><Relationship Id="rId423" Type="http://schemas.openxmlformats.org/officeDocument/2006/relationships/oleObject" Target="embeddings/oleObject226.bin"/><Relationship Id="rId422" Type="http://schemas.openxmlformats.org/officeDocument/2006/relationships/image" Target="media/image167.wmf"/><Relationship Id="rId421" Type="http://schemas.openxmlformats.org/officeDocument/2006/relationships/oleObject" Target="embeddings/oleObject225.bin"/><Relationship Id="rId420" Type="http://schemas.openxmlformats.org/officeDocument/2006/relationships/oleObject" Target="embeddings/oleObject224.bin"/><Relationship Id="rId42" Type="http://schemas.openxmlformats.org/officeDocument/2006/relationships/package" Target="embeddings/Microsoft_Visio___1.vsdx"/><Relationship Id="rId419" Type="http://schemas.openxmlformats.org/officeDocument/2006/relationships/image" Target="media/image166.wmf"/><Relationship Id="rId418" Type="http://schemas.openxmlformats.org/officeDocument/2006/relationships/oleObject" Target="embeddings/oleObject223.bin"/><Relationship Id="rId417" Type="http://schemas.openxmlformats.org/officeDocument/2006/relationships/oleObject" Target="embeddings/oleObject222.bin"/><Relationship Id="rId416" Type="http://schemas.openxmlformats.org/officeDocument/2006/relationships/image" Target="media/image165.wmf"/><Relationship Id="rId415" Type="http://schemas.openxmlformats.org/officeDocument/2006/relationships/oleObject" Target="embeddings/oleObject221.bin"/><Relationship Id="rId414" Type="http://schemas.openxmlformats.org/officeDocument/2006/relationships/image" Target="media/image164.wmf"/><Relationship Id="rId413" Type="http://schemas.openxmlformats.org/officeDocument/2006/relationships/oleObject" Target="embeddings/oleObject220.bin"/><Relationship Id="rId412" Type="http://schemas.openxmlformats.org/officeDocument/2006/relationships/image" Target="media/image163.emf"/><Relationship Id="rId411" Type="http://schemas.openxmlformats.org/officeDocument/2006/relationships/package" Target="embeddings/Microsoft_Visio___9.vsdx"/><Relationship Id="rId410" Type="http://schemas.openxmlformats.org/officeDocument/2006/relationships/oleObject" Target="embeddings/oleObject219.bin"/><Relationship Id="rId41" Type="http://schemas.openxmlformats.org/officeDocument/2006/relationships/image" Target="media/image8.wmf"/><Relationship Id="rId409" Type="http://schemas.openxmlformats.org/officeDocument/2006/relationships/oleObject" Target="embeddings/oleObject218.bin"/><Relationship Id="rId408" Type="http://schemas.openxmlformats.org/officeDocument/2006/relationships/oleObject" Target="embeddings/oleObject217.bin"/><Relationship Id="rId407" Type="http://schemas.openxmlformats.org/officeDocument/2006/relationships/oleObject" Target="embeddings/oleObject216.bin"/><Relationship Id="rId406" Type="http://schemas.openxmlformats.org/officeDocument/2006/relationships/oleObject" Target="embeddings/oleObject215.bin"/><Relationship Id="rId405" Type="http://schemas.openxmlformats.org/officeDocument/2006/relationships/oleObject" Target="embeddings/oleObject214.bin"/><Relationship Id="rId404" Type="http://schemas.openxmlformats.org/officeDocument/2006/relationships/image" Target="media/image162.wmf"/><Relationship Id="rId403" Type="http://schemas.openxmlformats.org/officeDocument/2006/relationships/oleObject" Target="embeddings/oleObject213.bin"/><Relationship Id="rId402" Type="http://schemas.openxmlformats.org/officeDocument/2006/relationships/image" Target="media/image161.wmf"/><Relationship Id="rId401" Type="http://schemas.openxmlformats.org/officeDocument/2006/relationships/oleObject" Target="embeddings/oleObject212.bin"/><Relationship Id="rId400" Type="http://schemas.openxmlformats.org/officeDocument/2006/relationships/image" Target="media/image160.emf"/><Relationship Id="rId40" Type="http://schemas.openxmlformats.org/officeDocument/2006/relationships/oleObject" Target="embeddings/oleObject12.bin"/><Relationship Id="rId4" Type="http://schemas.openxmlformats.org/officeDocument/2006/relationships/header" Target="header1.xml"/><Relationship Id="rId399" Type="http://schemas.openxmlformats.org/officeDocument/2006/relationships/oleObject" Target="embeddings/oleObject211.bin"/><Relationship Id="rId398" Type="http://schemas.openxmlformats.org/officeDocument/2006/relationships/oleObject" Target="embeddings/oleObject210.bin"/><Relationship Id="rId397" Type="http://schemas.openxmlformats.org/officeDocument/2006/relationships/oleObject" Target="embeddings/oleObject209.bin"/><Relationship Id="rId396" Type="http://schemas.openxmlformats.org/officeDocument/2006/relationships/image" Target="media/image159.emf"/><Relationship Id="rId395" Type="http://schemas.openxmlformats.org/officeDocument/2006/relationships/oleObject" Target="embeddings/oleObject208.bin"/><Relationship Id="rId394" Type="http://schemas.openxmlformats.org/officeDocument/2006/relationships/oleObject" Target="embeddings/oleObject207.bin"/><Relationship Id="rId393" Type="http://schemas.openxmlformats.org/officeDocument/2006/relationships/oleObject" Target="embeddings/oleObject206.bin"/><Relationship Id="rId392" Type="http://schemas.openxmlformats.org/officeDocument/2006/relationships/image" Target="media/image158.wmf"/><Relationship Id="rId391" Type="http://schemas.openxmlformats.org/officeDocument/2006/relationships/oleObject" Target="embeddings/oleObject205.bin"/><Relationship Id="rId390" Type="http://schemas.openxmlformats.org/officeDocument/2006/relationships/oleObject" Target="embeddings/oleObject204.bin"/><Relationship Id="rId39" Type="http://schemas.openxmlformats.org/officeDocument/2006/relationships/image" Target="media/image7.wmf"/><Relationship Id="rId389" Type="http://schemas.openxmlformats.org/officeDocument/2006/relationships/oleObject" Target="embeddings/oleObject203.bin"/><Relationship Id="rId388" Type="http://schemas.openxmlformats.org/officeDocument/2006/relationships/oleObject" Target="embeddings/oleObject202.bin"/><Relationship Id="rId387" Type="http://schemas.openxmlformats.org/officeDocument/2006/relationships/oleObject" Target="embeddings/oleObject201.bin"/><Relationship Id="rId386" Type="http://schemas.openxmlformats.org/officeDocument/2006/relationships/image" Target="media/image157.wmf"/><Relationship Id="rId385" Type="http://schemas.openxmlformats.org/officeDocument/2006/relationships/oleObject" Target="embeddings/oleObject200.bin"/><Relationship Id="rId384" Type="http://schemas.openxmlformats.org/officeDocument/2006/relationships/image" Target="media/image156.wmf"/><Relationship Id="rId383" Type="http://schemas.openxmlformats.org/officeDocument/2006/relationships/oleObject" Target="embeddings/oleObject199.bin"/><Relationship Id="rId382" Type="http://schemas.openxmlformats.org/officeDocument/2006/relationships/oleObject" Target="embeddings/oleObject198.bin"/><Relationship Id="rId381" Type="http://schemas.openxmlformats.org/officeDocument/2006/relationships/image" Target="media/image155.wmf"/><Relationship Id="rId380" Type="http://schemas.openxmlformats.org/officeDocument/2006/relationships/oleObject" Target="embeddings/oleObject197.bin"/><Relationship Id="rId38" Type="http://schemas.openxmlformats.org/officeDocument/2006/relationships/oleObject" Target="embeddings/oleObject11.bin"/><Relationship Id="rId379" Type="http://schemas.openxmlformats.org/officeDocument/2006/relationships/oleObject" Target="embeddings/oleObject196.bin"/><Relationship Id="rId378" Type="http://schemas.openxmlformats.org/officeDocument/2006/relationships/image" Target="media/image154.wmf"/><Relationship Id="rId377" Type="http://schemas.openxmlformats.org/officeDocument/2006/relationships/oleObject" Target="embeddings/oleObject195.bin"/><Relationship Id="rId376" Type="http://schemas.openxmlformats.org/officeDocument/2006/relationships/image" Target="media/image153.wmf"/><Relationship Id="rId375" Type="http://schemas.openxmlformats.org/officeDocument/2006/relationships/oleObject" Target="embeddings/oleObject194.bin"/><Relationship Id="rId374" Type="http://schemas.openxmlformats.org/officeDocument/2006/relationships/image" Target="media/image152.wmf"/><Relationship Id="rId373" Type="http://schemas.openxmlformats.org/officeDocument/2006/relationships/oleObject" Target="embeddings/oleObject193.bin"/><Relationship Id="rId372" Type="http://schemas.openxmlformats.org/officeDocument/2006/relationships/image" Target="media/image151.wmf"/><Relationship Id="rId371" Type="http://schemas.openxmlformats.org/officeDocument/2006/relationships/oleObject" Target="embeddings/oleObject192.bin"/><Relationship Id="rId370" Type="http://schemas.openxmlformats.org/officeDocument/2006/relationships/image" Target="media/image150.wmf"/><Relationship Id="rId37" Type="http://schemas.openxmlformats.org/officeDocument/2006/relationships/image" Target="media/image6.wmf"/><Relationship Id="rId369" Type="http://schemas.openxmlformats.org/officeDocument/2006/relationships/oleObject" Target="embeddings/oleObject191.bin"/><Relationship Id="rId368" Type="http://schemas.openxmlformats.org/officeDocument/2006/relationships/oleObject" Target="embeddings/oleObject190.bin"/><Relationship Id="rId367" Type="http://schemas.openxmlformats.org/officeDocument/2006/relationships/oleObject" Target="embeddings/oleObject189.bin"/><Relationship Id="rId366" Type="http://schemas.openxmlformats.org/officeDocument/2006/relationships/image" Target="media/image149.wmf"/><Relationship Id="rId365" Type="http://schemas.openxmlformats.org/officeDocument/2006/relationships/oleObject" Target="embeddings/oleObject188.bin"/><Relationship Id="rId364" Type="http://schemas.openxmlformats.org/officeDocument/2006/relationships/image" Target="media/image148.wmf"/><Relationship Id="rId363" Type="http://schemas.openxmlformats.org/officeDocument/2006/relationships/oleObject" Target="embeddings/oleObject187.bin"/><Relationship Id="rId362" Type="http://schemas.openxmlformats.org/officeDocument/2006/relationships/image" Target="media/image147.wmf"/><Relationship Id="rId361" Type="http://schemas.openxmlformats.org/officeDocument/2006/relationships/oleObject" Target="embeddings/oleObject186.bin"/><Relationship Id="rId360" Type="http://schemas.openxmlformats.org/officeDocument/2006/relationships/image" Target="media/image146.wmf"/><Relationship Id="rId36" Type="http://schemas.openxmlformats.org/officeDocument/2006/relationships/oleObject" Target="embeddings/oleObject10.bin"/><Relationship Id="rId359" Type="http://schemas.openxmlformats.org/officeDocument/2006/relationships/oleObject" Target="embeddings/oleObject185.bin"/><Relationship Id="rId358" Type="http://schemas.openxmlformats.org/officeDocument/2006/relationships/image" Target="media/image145.wmf"/><Relationship Id="rId357" Type="http://schemas.openxmlformats.org/officeDocument/2006/relationships/oleObject" Target="embeddings/oleObject184.bin"/><Relationship Id="rId356" Type="http://schemas.openxmlformats.org/officeDocument/2006/relationships/image" Target="media/image144.wmf"/><Relationship Id="rId355" Type="http://schemas.openxmlformats.org/officeDocument/2006/relationships/oleObject" Target="embeddings/oleObject183.bin"/><Relationship Id="rId354" Type="http://schemas.openxmlformats.org/officeDocument/2006/relationships/image" Target="media/image143.wmf"/><Relationship Id="rId353" Type="http://schemas.openxmlformats.org/officeDocument/2006/relationships/oleObject" Target="embeddings/oleObject182.bin"/><Relationship Id="rId352" Type="http://schemas.openxmlformats.org/officeDocument/2006/relationships/oleObject" Target="embeddings/oleObject181.bin"/><Relationship Id="rId351" Type="http://schemas.openxmlformats.org/officeDocument/2006/relationships/oleObject" Target="embeddings/oleObject180.bin"/><Relationship Id="rId350" Type="http://schemas.openxmlformats.org/officeDocument/2006/relationships/image" Target="media/image142.emf"/><Relationship Id="rId35" Type="http://schemas.openxmlformats.org/officeDocument/2006/relationships/oleObject" Target="embeddings/oleObject9.bin"/><Relationship Id="rId349" Type="http://schemas.openxmlformats.org/officeDocument/2006/relationships/package" Target="embeddings/Microsoft_Visio___8.vsdx"/><Relationship Id="rId348" Type="http://schemas.openxmlformats.org/officeDocument/2006/relationships/image" Target="media/image141.wmf"/><Relationship Id="rId347" Type="http://schemas.openxmlformats.org/officeDocument/2006/relationships/oleObject" Target="embeddings/oleObject179.bin"/><Relationship Id="rId346" Type="http://schemas.openxmlformats.org/officeDocument/2006/relationships/image" Target="media/image140.wmf"/><Relationship Id="rId345" Type="http://schemas.openxmlformats.org/officeDocument/2006/relationships/oleObject" Target="embeddings/oleObject178.bin"/><Relationship Id="rId344" Type="http://schemas.openxmlformats.org/officeDocument/2006/relationships/image" Target="media/image139.wmf"/><Relationship Id="rId343" Type="http://schemas.openxmlformats.org/officeDocument/2006/relationships/oleObject" Target="embeddings/oleObject177.bin"/><Relationship Id="rId342" Type="http://schemas.openxmlformats.org/officeDocument/2006/relationships/image" Target="media/image138.wmf"/><Relationship Id="rId341" Type="http://schemas.openxmlformats.org/officeDocument/2006/relationships/oleObject" Target="embeddings/oleObject176.bin"/><Relationship Id="rId340" Type="http://schemas.openxmlformats.org/officeDocument/2006/relationships/oleObject" Target="embeddings/oleObject175.bin"/><Relationship Id="rId34" Type="http://schemas.openxmlformats.org/officeDocument/2006/relationships/image" Target="media/image5.wmf"/><Relationship Id="rId339" Type="http://schemas.openxmlformats.org/officeDocument/2006/relationships/oleObject" Target="embeddings/oleObject174.bin"/><Relationship Id="rId338" Type="http://schemas.openxmlformats.org/officeDocument/2006/relationships/image" Target="media/image137.wmf"/><Relationship Id="rId337" Type="http://schemas.openxmlformats.org/officeDocument/2006/relationships/oleObject" Target="embeddings/oleObject173.bin"/><Relationship Id="rId336" Type="http://schemas.openxmlformats.org/officeDocument/2006/relationships/image" Target="media/image136.wmf"/><Relationship Id="rId335" Type="http://schemas.openxmlformats.org/officeDocument/2006/relationships/oleObject" Target="embeddings/oleObject172.bin"/><Relationship Id="rId334" Type="http://schemas.openxmlformats.org/officeDocument/2006/relationships/image" Target="media/image135.wmf"/><Relationship Id="rId333" Type="http://schemas.openxmlformats.org/officeDocument/2006/relationships/oleObject" Target="embeddings/oleObject171.bin"/><Relationship Id="rId332" Type="http://schemas.openxmlformats.org/officeDocument/2006/relationships/image" Target="media/image134.wmf"/><Relationship Id="rId331" Type="http://schemas.openxmlformats.org/officeDocument/2006/relationships/oleObject" Target="embeddings/oleObject170.bin"/><Relationship Id="rId330" Type="http://schemas.openxmlformats.org/officeDocument/2006/relationships/image" Target="media/image133.wmf"/><Relationship Id="rId33" Type="http://schemas.openxmlformats.org/officeDocument/2006/relationships/oleObject" Target="embeddings/oleObject8.bin"/><Relationship Id="rId329" Type="http://schemas.openxmlformats.org/officeDocument/2006/relationships/oleObject" Target="embeddings/oleObject169.bin"/><Relationship Id="rId328" Type="http://schemas.openxmlformats.org/officeDocument/2006/relationships/image" Target="media/image132.wmf"/><Relationship Id="rId327" Type="http://schemas.openxmlformats.org/officeDocument/2006/relationships/oleObject" Target="embeddings/oleObject168.bin"/><Relationship Id="rId326" Type="http://schemas.openxmlformats.org/officeDocument/2006/relationships/image" Target="media/image131.wmf"/><Relationship Id="rId325" Type="http://schemas.openxmlformats.org/officeDocument/2006/relationships/oleObject" Target="embeddings/oleObject167.bin"/><Relationship Id="rId324" Type="http://schemas.openxmlformats.org/officeDocument/2006/relationships/image" Target="media/image130.wmf"/><Relationship Id="rId323" Type="http://schemas.openxmlformats.org/officeDocument/2006/relationships/oleObject" Target="embeddings/oleObject166.bin"/><Relationship Id="rId322" Type="http://schemas.openxmlformats.org/officeDocument/2006/relationships/image" Target="media/image129.wmf"/><Relationship Id="rId321" Type="http://schemas.openxmlformats.org/officeDocument/2006/relationships/oleObject" Target="embeddings/oleObject165.bin"/><Relationship Id="rId320" Type="http://schemas.openxmlformats.org/officeDocument/2006/relationships/image" Target="media/image128.wmf"/><Relationship Id="rId32" Type="http://schemas.openxmlformats.org/officeDocument/2006/relationships/image" Target="media/image4.wmf"/><Relationship Id="rId319" Type="http://schemas.openxmlformats.org/officeDocument/2006/relationships/oleObject" Target="embeddings/oleObject164.bin"/><Relationship Id="rId318" Type="http://schemas.openxmlformats.org/officeDocument/2006/relationships/image" Target="media/image127.wmf"/><Relationship Id="rId317" Type="http://schemas.openxmlformats.org/officeDocument/2006/relationships/oleObject" Target="embeddings/oleObject163.bin"/><Relationship Id="rId316" Type="http://schemas.openxmlformats.org/officeDocument/2006/relationships/image" Target="media/image126.wmf"/><Relationship Id="rId315" Type="http://schemas.openxmlformats.org/officeDocument/2006/relationships/oleObject" Target="embeddings/oleObject162.bin"/><Relationship Id="rId314" Type="http://schemas.openxmlformats.org/officeDocument/2006/relationships/image" Target="media/image125.wmf"/><Relationship Id="rId313" Type="http://schemas.openxmlformats.org/officeDocument/2006/relationships/oleObject" Target="embeddings/oleObject161.bin"/><Relationship Id="rId312" Type="http://schemas.openxmlformats.org/officeDocument/2006/relationships/image" Target="media/image124.wmf"/><Relationship Id="rId311" Type="http://schemas.openxmlformats.org/officeDocument/2006/relationships/oleObject" Target="embeddings/oleObject160.bin"/><Relationship Id="rId310" Type="http://schemas.openxmlformats.org/officeDocument/2006/relationships/image" Target="media/image123.wmf"/><Relationship Id="rId31" Type="http://schemas.openxmlformats.org/officeDocument/2006/relationships/oleObject" Target="embeddings/oleObject7.bin"/><Relationship Id="rId309" Type="http://schemas.openxmlformats.org/officeDocument/2006/relationships/oleObject" Target="embeddings/oleObject159.bin"/><Relationship Id="rId308" Type="http://schemas.openxmlformats.org/officeDocument/2006/relationships/image" Target="media/image122.emf"/><Relationship Id="rId307" Type="http://schemas.openxmlformats.org/officeDocument/2006/relationships/package" Target="embeddings/Microsoft_Visio___7.vsdx"/><Relationship Id="rId306" Type="http://schemas.openxmlformats.org/officeDocument/2006/relationships/image" Target="media/image121.wmf"/><Relationship Id="rId305" Type="http://schemas.openxmlformats.org/officeDocument/2006/relationships/oleObject" Target="embeddings/oleObject158.bin"/><Relationship Id="rId304" Type="http://schemas.openxmlformats.org/officeDocument/2006/relationships/image" Target="media/image120.wmf"/><Relationship Id="rId303" Type="http://schemas.openxmlformats.org/officeDocument/2006/relationships/oleObject" Target="embeddings/oleObject157.bin"/><Relationship Id="rId302" Type="http://schemas.openxmlformats.org/officeDocument/2006/relationships/image" Target="media/image119.wmf"/><Relationship Id="rId301" Type="http://schemas.openxmlformats.org/officeDocument/2006/relationships/oleObject" Target="embeddings/oleObject156.bin"/><Relationship Id="rId300" Type="http://schemas.openxmlformats.org/officeDocument/2006/relationships/oleObject" Target="embeddings/oleObject155.bin"/><Relationship Id="rId30" Type="http://schemas.openxmlformats.org/officeDocument/2006/relationships/oleObject" Target="embeddings/oleObject6.bin"/><Relationship Id="rId3" Type="http://schemas.openxmlformats.org/officeDocument/2006/relationships/footer" Target="footer1.xml"/><Relationship Id="rId299" Type="http://schemas.openxmlformats.org/officeDocument/2006/relationships/image" Target="media/image118.wmf"/><Relationship Id="rId298" Type="http://schemas.openxmlformats.org/officeDocument/2006/relationships/oleObject" Target="embeddings/oleObject154.bin"/><Relationship Id="rId297" Type="http://schemas.openxmlformats.org/officeDocument/2006/relationships/image" Target="media/image117.wmf"/><Relationship Id="rId296" Type="http://schemas.openxmlformats.org/officeDocument/2006/relationships/oleObject" Target="embeddings/oleObject153.bin"/><Relationship Id="rId295" Type="http://schemas.openxmlformats.org/officeDocument/2006/relationships/image" Target="media/image116.wmf"/><Relationship Id="rId294" Type="http://schemas.openxmlformats.org/officeDocument/2006/relationships/oleObject" Target="embeddings/oleObject152.bin"/><Relationship Id="rId293" Type="http://schemas.openxmlformats.org/officeDocument/2006/relationships/image" Target="media/image115.wmf"/><Relationship Id="rId292" Type="http://schemas.openxmlformats.org/officeDocument/2006/relationships/oleObject" Target="embeddings/oleObject151.bin"/><Relationship Id="rId291" Type="http://schemas.openxmlformats.org/officeDocument/2006/relationships/image" Target="media/image114.wmf"/><Relationship Id="rId290" Type="http://schemas.openxmlformats.org/officeDocument/2006/relationships/oleObject" Target="embeddings/oleObject150.bin"/><Relationship Id="rId29" Type="http://schemas.openxmlformats.org/officeDocument/2006/relationships/oleObject" Target="embeddings/oleObject5.bin"/><Relationship Id="rId289" Type="http://schemas.openxmlformats.org/officeDocument/2006/relationships/image" Target="media/image113.wmf"/><Relationship Id="rId288" Type="http://schemas.openxmlformats.org/officeDocument/2006/relationships/oleObject" Target="embeddings/oleObject149.bin"/><Relationship Id="rId287" Type="http://schemas.openxmlformats.org/officeDocument/2006/relationships/image" Target="media/image112.wmf"/><Relationship Id="rId286" Type="http://schemas.openxmlformats.org/officeDocument/2006/relationships/oleObject" Target="embeddings/oleObject148.bin"/><Relationship Id="rId285" Type="http://schemas.openxmlformats.org/officeDocument/2006/relationships/image" Target="media/image111.wmf"/><Relationship Id="rId284" Type="http://schemas.openxmlformats.org/officeDocument/2006/relationships/oleObject" Target="embeddings/oleObject147.bin"/><Relationship Id="rId283" Type="http://schemas.openxmlformats.org/officeDocument/2006/relationships/image" Target="media/image110.wmf"/><Relationship Id="rId282" Type="http://schemas.openxmlformats.org/officeDocument/2006/relationships/oleObject" Target="embeddings/oleObject146.bin"/><Relationship Id="rId281" Type="http://schemas.openxmlformats.org/officeDocument/2006/relationships/image" Target="media/image109.wmf"/><Relationship Id="rId280" Type="http://schemas.openxmlformats.org/officeDocument/2006/relationships/oleObject" Target="embeddings/oleObject145.bin"/><Relationship Id="rId28" Type="http://schemas.openxmlformats.org/officeDocument/2006/relationships/oleObject" Target="embeddings/oleObject4.bin"/><Relationship Id="rId279" Type="http://schemas.openxmlformats.org/officeDocument/2006/relationships/image" Target="media/image108.wmf"/><Relationship Id="rId278" Type="http://schemas.openxmlformats.org/officeDocument/2006/relationships/oleObject" Target="embeddings/oleObject144.bin"/><Relationship Id="rId277" Type="http://schemas.openxmlformats.org/officeDocument/2006/relationships/image" Target="media/image107.wmf"/><Relationship Id="rId276" Type="http://schemas.openxmlformats.org/officeDocument/2006/relationships/oleObject" Target="embeddings/oleObject143.bin"/><Relationship Id="rId275" Type="http://schemas.openxmlformats.org/officeDocument/2006/relationships/image" Target="media/image106.wmf"/><Relationship Id="rId274" Type="http://schemas.openxmlformats.org/officeDocument/2006/relationships/oleObject" Target="embeddings/oleObject142.bin"/><Relationship Id="rId273" Type="http://schemas.openxmlformats.org/officeDocument/2006/relationships/oleObject" Target="embeddings/oleObject141.bin"/><Relationship Id="rId272" Type="http://schemas.openxmlformats.org/officeDocument/2006/relationships/image" Target="media/image105.wmf"/><Relationship Id="rId271" Type="http://schemas.openxmlformats.org/officeDocument/2006/relationships/oleObject" Target="embeddings/oleObject140.bin"/><Relationship Id="rId270" Type="http://schemas.openxmlformats.org/officeDocument/2006/relationships/image" Target="media/image104.emf"/><Relationship Id="rId27" Type="http://schemas.openxmlformats.org/officeDocument/2006/relationships/image" Target="media/image3.wmf"/><Relationship Id="rId269" Type="http://schemas.openxmlformats.org/officeDocument/2006/relationships/image" Target="media/image103.emf"/><Relationship Id="rId268" Type="http://schemas.openxmlformats.org/officeDocument/2006/relationships/image" Target="media/image102.emf"/><Relationship Id="rId267" Type="http://schemas.openxmlformats.org/officeDocument/2006/relationships/image" Target="media/image101.wmf"/><Relationship Id="rId266" Type="http://schemas.openxmlformats.org/officeDocument/2006/relationships/oleObject" Target="embeddings/oleObject139.bin"/><Relationship Id="rId265" Type="http://schemas.openxmlformats.org/officeDocument/2006/relationships/image" Target="media/image100.wmf"/><Relationship Id="rId264" Type="http://schemas.openxmlformats.org/officeDocument/2006/relationships/oleObject" Target="embeddings/oleObject138.bin"/><Relationship Id="rId263" Type="http://schemas.openxmlformats.org/officeDocument/2006/relationships/image" Target="media/image99.wmf"/><Relationship Id="rId262" Type="http://schemas.openxmlformats.org/officeDocument/2006/relationships/oleObject" Target="embeddings/oleObject137.bin"/><Relationship Id="rId261" Type="http://schemas.openxmlformats.org/officeDocument/2006/relationships/image" Target="media/image98.emf"/><Relationship Id="rId260" Type="http://schemas.openxmlformats.org/officeDocument/2006/relationships/package" Target="embeddings/Microsoft_Visio___6.vsdx"/><Relationship Id="rId26" Type="http://schemas.openxmlformats.org/officeDocument/2006/relationships/oleObject" Target="embeddings/oleObject3.bin"/><Relationship Id="rId259" Type="http://schemas.openxmlformats.org/officeDocument/2006/relationships/oleObject" Target="embeddings/oleObject136.bin"/><Relationship Id="rId258" Type="http://schemas.openxmlformats.org/officeDocument/2006/relationships/image" Target="media/image97.emf"/><Relationship Id="rId257" Type="http://schemas.openxmlformats.org/officeDocument/2006/relationships/oleObject" Target="embeddings/oleObject135.bin"/><Relationship Id="rId256" Type="http://schemas.openxmlformats.org/officeDocument/2006/relationships/oleObject" Target="embeddings/oleObject134.bin"/><Relationship Id="rId255" Type="http://schemas.openxmlformats.org/officeDocument/2006/relationships/oleObject" Target="embeddings/oleObject133.bin"/><Relationship Id="rId254" Type="http://schemas.openxmlformats.org/officeDocument/2006/relationships/oleObject" Target="embeddings/oleObject132.bin"/><Relationship Id="rId253" Type="http://schemas.openxmlformats.org/officeDocument/2006/relationships/image" Target="media/image96.wmf"/><Relationship Id="rId252" Type="http://schemas.openxmlformats.org/officeDocument/2006/relationships/oleObject" Target="embeddings/oleObject131.bin"/><Relationship Id="rId251" Type="http://schemas.openxmlformats.org/officeDocument/2006/relationships/oleObject" Target="embeddings/oleObject130.bin"/><Relationship Id="rId250" Type="http://schemas.openxmlformats.org/officeDocument/2006/relationships/image" Target="media/image95.wmf"/><Relationship Id="rId25" Type="http://schemas.openxmlformats.org/officeDocument/2006/relationships/oleObject" Target="embeddings/oleObject2.bin"/><Relationship Id="rId249" Type="http://schemas.openxmlformats.org/officeDocument/2006/relationships/oleObject" Target="embeddings/oleObject129.bin"/><Relationship Id="rId248" Type="http://schemas.openxmlformats.org/officeDocument/2006/relationships/image" Target="media/image94.emf"/><Relationship Id="rId247" Type="http://schemas.openxmlformats.org/officeDocument/2006/relationships/package" Target="embeddings/Microsoft_Visio___5.vsdx"/><Relationship Id="rId246" Type="http://schemas.openxmlformats.org/officeDocument/2006/relationships/oleObject" Target="embeddings/oleObject128.bin"/><Relationship Id="rId245" Type="http://schemas.openxmlformats.org/officeDocument/2006/relationships/image" Target="media/image93.wmf"/><Relationship Id="rId244" Type="http://schemas.openxmlformats.org/officeDocument/2006/relationships/oleObject" Target="embeddings/oleObject127.bin"/><Relationship Id="rId243" Type="http://schemas.openxmlformats.org/officeDocument/2006/relationships/oleObject" Target="embeddings/oleObject126.bin"/><Relationship Id="rId242" Type="http://schemas.openxmlformats.org/officeDocument/2006/relationships/image" Target="media/image92.wmf"/><Relationship Id="rId241" Type="http://schemas.openxmlformats.org/officeDocument/2006/relationships/oleObject" Target="embeddings/oleObject125.bin"/><Relationship Id="rId240" Type="http://schemas.openxmlformats.org/officeDocument/2006/relationships/oleObject" Target="embeddings/oleObject124.bin"/><Relationship Id="rId24" Type="http://schemas.openxmlformats.org/officeDocument/2006/relationships/image" Target="media/image2.wmf"/><Relationship Id="rId239" Type="http://schemas.openxmlformats.org/officeDocument/2006/relationships/image" Target="media/image91.wmf"/><Relationship Id="rId238" Type="http://schemas.openxmlformats.org/officeDocument/2006/relationships/oleObject" Target="embeddings/oleObject123.bin"/><Relationship Id="rId237" Type="http://schemas.openxmlformats.org/officeDocument/2006/relationships/oleObject" Target="embeddings/oleObject122.bin"/><Relationship Id="rId236" Type="http://schemas.openxmlformats.org/officeDocument/2006/relationships/image" Target="media/image90.wmf"/><Relationship Id="rId235" Type="http://schemas.openxmlformats.org/officeDocument/2006/relationships/oleObject" Target="embeddings/oleObject121.bin"/><Relationship Id="rId234" Type="http://schemas.openxmlformats.org/officeDocument/2006/relationships/image" Target="media/image89.wmf"/><Relationship Id="rId233" Type="http://schemas.openxmlformats.org/officeDocument/2006/relationships/oleObject" Target="embeddings/oleObject120.bin"/><Relationship Id="rId232" Type="http://schemas.openxmlformats.org/officeDocument/2006/relationships/image" Target="media/image88.emf"/><Relationship Id="rId231" Type="http://schemas.openxmlformats.org/officeDocument/2006/relationships/oleObject" Target="embeddings/oleObject119.bin"/><Relationship Id="rId230" Type="http://schemas.openxmlformats.org/officeDocument/2006/relationships/image" Target="media/image87.emf"/><Relationship Id="rId23" Type="http://schemas.openxmlformats.org/officeDocument/2006/relationships/oleObject" Target="embeddings/oleObject1.bin"/><Relationship Id="rId229" Type="http://schemas.openxmlformats.org/officeDocument/2006/relationships/oleObject" Target="embeddings/oleObject118.bin"/><Relationship Id="rId228" Type="http://schemas.openxmlformats.org/officeDocument/2006/relationships/oleObject" Target="embeddings/oleObject117.bin"/><Relationship Id="rId227" Type="http://schemas.openxmlformats.org/officeDocument/2006/relationships/oleObject" Target="embeddings/oleObject116.bin"/><Relationship Id="rId226" Type="http://schemas.openxmlformats.org/officeDocument/2006/relationships/oleObject" Target="embeddings/oleObject115.bin"/><Relationship Id="rId225" Type="http://schemas.openxmlformats.org/officeDocument/2006/relationships/oleObject" Target="embeddings/oleObject114.bin"/><Relationship Id="rId224" Type="http://schemas.openxmlformats.org/officeDocument/2006/relationships/oleObject" Target="embeddings/oleObject113.bin"/><Relationship Id="rId223" Type="http://schemas.openxmlformats.org/officeDocument/2006/relationships/oleObject" Target="embeddings/oleObject112.bin"/><Relationship Id="rId222" Type="http://schemas.openxmlformats.org/officeDocument/2006/relationships/oleObject" Target="embeddings/oleObject111.bin"/><Relationship Id="rId221" Type="http://schemas.openxmlformats.org/officeDocument/2006/relationships/oleObject" Target="embeddings/oleObject110.bin"/><Relationship Id="rId220" Type="http://schemas.openxmlformats.org/officeDocument/2006/relationships/oleObject" Target="embeddings/oleObject109.bin"/><Relationship Id="rId22" Type="http://schemas.openxmlformats.org/officeDocument/2006/relationships/image" Target="media/image1.jpeg"/><Relationship Id="rId219" Type="http://schemas.openxmlformats.org/officeDocument/2006/relationships/oleObject" Target="embeddings/oleObject108.bin"/><Relationship Id="rId218" Type="http://schemas.openxmlformats.org/officeDocument/2006/relationships/image" Target="media/image86.wmf"/><Relationship Id="rId217" Type="http://schemas.openxmlformats.org/officeDocument/2006/relationships/oleObject" Target="embeddings/oleObject107.bin"/><Relationship Id="rId216" Type="http://schemas.openxmlformats.org/officeDocument/2006/relationships/oleObject" Target="embeddings/oleObject106.bin"/><Relationship Id="rId215" Type="http://schemas.openxmlformats.org/officeDocument/2006/relationships/oleObject" Target="embeddings/oleObject105.bin"/><Relationship Id="rId214" Type="http://schemas.openxmlformats.org/officeDocument/2006/relationships/oleObject" Target="embeddings/oleObject104.bin"/><Relationship Id="rId213" Type="http://schemas.openxmlformats.org/officeDocument/2006/relationships/oleObject" Target="embeddings/oleObject103.bin"/><Relationship Id="rId212" Type="http://schemas.openxmlformats.org/officeDocument/2006/relationships/oleObject" Target="embeddings/oleObject102.bin"/><Relationship Id="rId211" Type="http://schemas.openxmlformats.org/officeDocument/2006/relationships/oleObject" Target="embeddings/oleObject101.bin"/><Relationship Id="rId210" Type="http://schemas.openxmlformats.org/officeDocument/2006/relationships/image" Target="media/image85.wmf"/><Relationship Id="rId21" Type="http://schemas.openxmlformats.org/officeDocument/2006/relationships/theme" Target="theme/theme1.xml"/><Relationship Id="rId209" Type="http://schemas.openxmlformats.org/officeDocument/2006/relationships/oleObject" Target="embeddings/oleObject100.bin"/><Relationship Id="rId208" Type="http://schemas.openxmlformats.org/officeDocument/2006/relationships/oleObject" Target="embeddings/oleObject99.bin"/><Relationship Id="rId207" Type="http://schemas.openxmlformats.org/officeDocument/2006/relationships/oleObject" Target="embeddings/oleObject98.bin"/><Relationship Id="rId206" Type="http://schemas.openxmlformats.org/officeDocument/2006/relationships/image" Target="media/image84.emf"/><Relationship Id="rId205" Type="http://schemas.openxmlformats.org/officeDocument/2006/relationships/package" Target="embeddings/Microsoft_Visio___4.vsdx"/><Relationship Id="rId204" Type="http://schemas.openxmlformats.org/officeDocument/2006/relationships/oleObject" Target="embeddings/oleObject97.bin"/><Relationship Id="rId203" Type="http://schemas.openxmlformats.org/officeDocument/2006/relationships/oleObject" Target="embeddings/oleObject96.bin"/><Relationship Id="rId202" Type="http://schemas.openxmlformats.org/officeDocument/2006/relationships/oleObject" Target="embeddings/oleObject95.bin"/><Relationship Id="rId201" Type="http://schemas.openxmlformats.org/officeDocument/2006/relationships/oleObject" Target="embeddings/oleObject94.bin"/><Relationship Id="rId200" Type="http://schemas.openxmlformats.org/officeDocument/2006/relationships/image" Target="media/image83.wmf"/><Relationship Id="rId20" Type="http://schemas.openxmlformats.org/officeDocument/2006/relationships/header" Target="header14.xml"/><Relationship Id="rId2" Type="http://schemas.openxmlformats.org/officeDocument/2006/relationships/settings" Target="settings.xml"/><Relationship Id="rId199" Type="http://schemas.openxmlformats.org/officeDocument/2006/relationships/oleObject" Target="embeddings/oleObject93.bin"/><Relationship Id="rId198" Type="http://schemas.openxmlformats.org/officeDocument/2006/relationships/oleObject" Target="embeddings/oleObject92.bin"/><Relationship Id="rId197" Type="http://schemas.openxmlformats.org/officeDocument/2006/relationships/oleObject" Target="embeddings/oleObject91.bin"/><Relationship Id="rId196" Type="http://schemas.openxmlformats.org/officeDocument/2006/relationships/image" Target="media/image82.wmf"/><Relationship Id="rId195" Type="http://schemas.openxmlformats.org/officeDocument/2006/relationships/oleObject" Target="embeddings/oleObject90.bin"/><Relationship Id="rId194" Type="http://schemas.openxmlformats.org/officeDocument/2006/relationships/oleObject" Target="embeddings/oleObject89.bin"/><Relationship Id="rId193" Type="http://schemas.openxmlformats.org/officeDocument/2006/relationships/image" Target="media/image81.wmf"/><Relationship Id="rId192" Type="http://schemas.openxmlformats.org/officeDocument/2006/relationships/oleObject" Target="embeddings/oleObject88.bin"/><Relationship Id="rId191" Type="http://schemas.openxmlformats.org/officeDocument/2006/relationships/image" Target="media/image80.wmf"/><Relationship Id="rId190" Type="http://schemas.openxmlformats.org/officeDocument/2006/relationships/oleObject" Target="embeddings/oleObject87.bin"/><Relationship Id="rId19" Type="http://schemas.openxmlformats.org/officeDocument/2006/relationships/header" Target="header13.xml"/><Relationship Id="rId189" Type="http://schemas.openxmlformats.org/officeDocument/2006/relationships/oleObject" Target="embeddings/oleObject86.bin"/><Relationship Id="rId188" Type="http://schemas.openxmlformats.org/officeDocument/2006/relationships/oleObject" Target="embeddings/oleObject85.bin"/><Relationship Id="rId187" Type="http://schemas.openxmlformats.org/officeDocument/2006/relationships/image" Target="media/image79.wmf"/><Relationship Id="rId186" Type="http://schemas.openxmlformats.org/officeDocument/2006/relationships/oleObject" Target="embeddings/oleObject84.bin"/><Relationship Id="rId185" Type="http://schemas.openxmlformats.org/officeDocument/2006/relationships/oleObject" Target="embeddings/oleObject83.bin"/><Relationship Id="rId184" Type="http://schemas.openxmlformats.org/officeDocument/2006/relationships/oleObject" Target="embeddings/oleObject82.bin"/><Relationship Id="rId183" Type="http://schemas.openxmlformats.org/officeDocument/2006/relationships/image" Target="media/image78.wmf"/><Relationship Id="rId182" Type="http://schemas.openxmlformats.org/officeDocument/2006/relationships/oleObject" Target="embeddings/oleObject81.bin"/><Relationship Id="rId181" Type="http://schemas.openxmlformats.org/officeDocument/2006/relationships/image" Target="media/image77.emf"/><Relationship Id="rId180" Type="http://schemas.openxmlformats.org/officeDocument/2006/relationships/package" Target="embeddings/Microsoft_Visio___3.vsdx"/><Relationship Id="rId18" Type="http://schemas.openxmlformats.org/officeDocument/2006/relationships/header" Target="header12.xml"/><Relationship Id="rId179" Type="http://schemas.openxmlformats.org/officeDocument/2006/relationships/image" Target="media/image76.wmf"/><Relationship Id="rId178" Type="http://schemas.openxmlformats.org/officeDocument/2006/relationships/oleObject" Target="embeddings/oleObject80.bin"/><Relationship Id="rId177" Type="http://schemas.openxmlformats.org/officeDocument/2006/relationships/image" Target="media/image75.wmf"/><Relationship Id="rId176" Type="http://schemas.openxmlformats.org/officeDocument/2006/relationships/oleObject" Target="embeddings/oleObject79.bin"/><Relationship Id="rId175" Type="http://schemas.openxmlformats.org/officeDocument/2006/relationships/image" Target="media/image74.emf"/><Relationship Id="rId174" Type="http://schemas.openxmlformats.org/officeDocument/2006/relationships/package" Target="embeddings/Microsoft_Visio___2.vsdx"/><Relationship Id="rId173" Type="http://schemas.openxmlformats.org/officeDocument/2006/relationships/oleObject" Target="embeddings/oleObject78.bin"/><Relationship Id="rId172" Type="http://schemas.openxmlformats.org/officeDocument/2006/relationships/image" Target="media/image73.wmf"/><Relationship Id="rId171" Type="http://schemas.openxmlformats.org/officeDocument/2006/relationships/oleObject" Target="embeddings/oleObject77.bin"/><Relationship Id="rId170" Type="http://schemas.openxmlformats.org/officeDocument/2006/relationships/image" Target="media/image72.wmf"/><Relationship Id="rId17" Type="http://schemas.openxmlformats.org/officeDocument/2006/relationships/header" Target="header11.xml"/><Relationship Id="rId169" Type="http://schemas.openxmlformats.org/officeDocument/2006/relationships/oleObject" Target="embeddings/oleObject76.bin"/><Relationship Id="rId168" Type="http://schemas.openxmlformats.org/officeDocument/2006/relationships/image" Target="media/image71.wmf"/><Relationship Id="rId167" Type="http://schemas.openxmlformats.org/officeDocument/2006/relationships/oleObject" Target="embeddings/oleObject75.bin"/><Relationship Id="rId166" Type="http://schemas.openxmlformats.org/officeDocument/2006/relationships/image" Target="media/image70.wmf"/><Relationship Id="rId165" Type="http://schemas.openxmlformats.org/officeDocument/2006/relationships/oleObject" Target="embeddings/oleObject74.bin"/><Relationship Id="rId164" Type="http://schemas.openxmlformats.org/officeDocument/2006/relationships/image" Target="media/image69.wmf"/><Relationship Id="rId163" Type="http://schemas.openxmlformats.org/officeDocument/2006/relationships/oleObject" Target="embeddings/oleObject73.bin"/><Relationship Id="rId162" Type="http://schemas.openxmlformats.org/officeDocument/2006/relationships/image" Target="media/image68.wmf"/><Relationship Id="rId161" Type="http://schemas.openxmlformats.org/officeDocument/2006/relationships/oleObject" Target="embeddings/oleObject72.bin"/><Relationship Id="rId160" Type="http://schemas.openxmlformats.org/officeDocument/2006/relationships/image" Target="media/image67.wmf"/><Relationship Id="rId16" Type="http://schemas.openxmlformats.org/officeDocument/2006/relationships/header" Target="header10.xml"/><Relationship Id="rId159" Type="http://schemas.openxmlformats.org/officeDocument/2006/relationships/oleObject" Target="embeddings/oleObject71.bin"/><Relationship Id="rId158" Type="http://schemas.openxmlformats.org/officeDocument/2006/relationships/image" Target="media/image66.wmf"/><Relationship Id="rId157" Type="http://schemas.openxmlformats.org/officeDocument/2006/relationships/oleObject" Target="embeddings/oleObject70.bin"/><Relationship Id="rId156" Type="http://schemas.openxmlformats.org/officeDocument/2006/relationships/image" Target="media/image65.wmf"/><Relationship Id="rId155" Type="http://schemas.openxmlformats.org/officeDocument/2006/relationships/oleObject" Target="embeddings/oleObject69.bin"/><Relationship Id="rId154" Type="http://schemas.openxmlformats.org/officeDocument/2006/relationships/oleObject" Target="embeddings/oleObject68.bin"/><Relationship Id="rId153" Type="http://schemas.openxmlformats.org/officeDocument/2006/relationships/image" Target="media/image64.wmf"/><Relationship Id="rId152" Type="http://schemas.openxmlformats.org/officeDocument/2006/relationships/oleObject" Target="embeddings/oleObject67.bin"/><Relationship Id="rId151" Type="http://schemas.openxmlformats.org/officeDocument/2006/relationships/image" Target="media/image63.wmf"/><Relationship Id="rId150" Type="http://schemas.openxmlformats.org/officeDocument/2006/relationships/oleObject" Target="embeddings/oleObject66.bin"/><Relationship Id="rId15" Type="http://schemas.openxmlformats.org/officeDocument/2006/relationships/header" Target="header9.xml"/><Relationship Id="rId149" Type="http://schemas.openxmlformats.org/officeDocument/2006/relationships/image" Target="media/image62.wmf"/><Relationship Id="rId148" Type="http://schemas.openxmlformats.org/officeDocument/2006/relationships/oleObject" Target="embeddings/oleObject65.bin"/><Relationship Id="rId147" Type="http://schemas.openxmlformats.org/officeDocument/2006/relationships/image" Target="media/image61.wmf"/><Relationship Id="rId146" Type="http://schemas.openxmlformats.org/officeDocument/2006/relationships/oleObject" Target="embeddings/oleObject64.bin"/><Relationship Id="rId145" Type="http://schemas.openxmlformats.org/officeDocument/2006/relationships/image" Target="media/image60.wmf"/><Relationship Id="rId144" Type="http://schemas.openxmlformats.org/officeDocument/2006/relationships/oleObject" Target="embeddings/oleObject63.bin"/><Relationship Id="rId143" Type="http://schemas.openxmlformats.org/officeDocument/2006/relationships/image" Target="media/image59.wmf"/><Relationship Id="rId142" Type="http://schemas.openxmlformats.org/officeDocument/2006/relationships/oleObject" Target="embeddings/oleObject62.bin"/><Relationship Id="rId141" Type="http://schemas.openxmlformats.org/officeDocument/2006/relationships/image" Target="media/image58.wmf"/><Relationship Id="rId140" Type="http://schemas.openxmlformats.org/officeDocument/2006/relationships/oleObject" Target="embeddings/oleObject61.bin"/><Relationship Id="rId14" Type="http://schemas.openxmlformats.org/officeDocument/2006/relationships/header" Target="header8.xml"/><Relationship Id="rId139" Type="http://schemas.openxmlformats.org/officeDocument/2006/relationships/image" Target="media/image57.wmf"/><Relationship Id="rId138" Type="http://schemas.openxmlformats.org/officeDocument/2006/relationships/oleObject" Target="embeddings/oleObject60.bin"/><Relationship Id="rId137" Type="http://schemas.openxmlformats.org/officeDocument/2006/relationships/image" Target="media/image56.wmf"/><Relationship Id="rId136" Type="http://schemas.openxmlformats.org/officeDocument/2006/relationships/oleObject" Target="embeddings/oleObject59.bin"/><Relationship Id="rId135" Type="http://schemas.openxmlformats.org/officeDocument/2006/relationships/image" Target="media/image55.wmf"/><Relationship Id="rId134" Type="http://schemas.openxmlformats.org/officeDocument/2006/relationships/oleObject" Target="embeddings/oleObject58.bin"/><Relationship Id="rId133" Type="http://schemas.openxmlformats.org/officeDocument/2006/relationships/image" Target="media/image54.wmf"/><Relationship Id="rId132" Type="http://schemas.openxmlformats.org/officeDocument/2006/relationships/oleObject" Target="embeddings/oleObject57.bin"/><Relationship Id="rId131" Type="http://schemas.openxmlformats.org/officeDocument/2006/relationships/image" Target="media/image53.wmf"/><Relationship Id="rId130" Type="http://schemas.openxmlformats.org/officeDocument/2006/relationships/oleObject" Target="embeddings/oleObject56.bin"/><Relationship Id="rId13" Type="http://schemas.openxmlformats.org/officeDocument/2006/relationships/footer" Target="footer4.xml"/><Relationship Id="rId129" Type="http://schemas.openxmlformats.org/officeDocument/2006/relationships/image" Target="media/image52.wmf"/><Relationship Id="rId128" Type="http://schemas.openxmlformats.org/officeDocument/2006/relationships/oleObject" Target="embeddings/oleObject55.bin"/><Relationship Id="rId127" Type="http://schemas.openxmlformats.org/officeDocument/2006/relationships/image" Target="media/image51.wmf"/><Relationship Id="rId126" Type="http://schemas.openxmlformats.org/officeDocument/2006/relationships/oleObject" Target="embeddings/oleObject54.bin"/><Relationship Id="rId125" Type="http://schemas.openxmlformats.org/officeDocument/2006/relationships/image" Target="media/image50.wmf"/><Relationship Id="rId124" Type="http://schemas.openxmlformats.org/officeDocument/2006/relationships/oleObject" Target="embeddings/oleObject53.bin"/><Relationship Id="rId123" Type="http://schemas.openxmlformats.org/officeDocument/2006/relationships/image" Target="media/image49.wmf"/><Relationship Id="rId122" Type="http://schemas.openxmlformats.org/officeDocument/2006/relationships/oleObject" Target="embeddings/oleObject52.bin"/><Relationship Id="rId121" Type="http://schemas.openxmlformats.org/officeDocument/2006/relationships/image" Target="media/image48.wmf"/><Relationship Id="rId120" Type="http://schemas.openxmlformats.org/officeDocument/2006/relationships/oleObject" Target="embeddings/oleObject51.bin"/><Relationship Id="rId12" Type="http://schemas.openxmlformats.org/officeDocument/2006/relationships/header" Target="header7.xml"/><Relationship Id="rId119" Type="http://schemas.openxmlformats.org/officeDocument/2006/relationships/image" Target="media/image47.wmf"/><Relationship Id="rId118" Type="http://schemas.openxmlformats.org/officeDocument/2006/relationships/oleObject" Target="embeddings/oleObject50.bin"/><Relationship Id="rId117" Type="http://schemas.openxmlformats.org/officeDocument/2006/relationships/image" Target="media/image46.wmf"/><Relationship Id="rId116" Type="http://schemas.openxmlformats.org/officeDocument/2006/relationships/oleObject" Target="embeddings/oleObject49.bin"/><Relationship Id="rId115" Type="http://schemas.openxmlformats.org/officeDocument/2006/relationships/image" Target="media/image45.wmf"/><Relationship Id="rId114" Type="http://schemas.openxmlformats.org/officeDocument/2006/relationships/oleObject" Target="embeddings/oleObject48.bin"/><Relationship Id="rId113" Type="http://schemas.openxmlformats.org/officeDocument/2006/relationships/image" Target="media/image44.wmf"/><Relationship Id="rId112" Type="http://schemas.openxmlformats.org/officeDocument/2006/relationships/oleObject" Target="embeddings/oleObject47.bin"/><Relationship Id="rId111" Type="http://schemas.openxmlformats.org/officeDocument/2006/relationships/image" Target="media/image43.wmf"/><Relationship Id="rId110" Type="http://schemas.openxmlformats.org/officeDocument/2006/relationships/oleObject" Target="embeddings/oleObject46.bin"/><Relationship Id="rId11" Type="http://schemas.openxmlformats.org/officeDocument/2006/relationships/header" Target="header6.xml"/><Relationship Id="rId109" Type="http://schemas.openxmlformats.org/officeDocument/2006/relationships/image" Target="media/image42.wmf"/><Relationship Id="rId108" Type="http://schemas.openxmlformats.org/officeDocument/2006/relationships/oleObject" Target="embeddings/oleObject45.bin"/><Relationship Id="rId107" Type="http://schemas.openxmlformats.org/officeDocument/2006/relationships/image" Target="media/image41.wmf"/><Relationship Id="rId106" Type="http://schemas.openxmlformats.org/officeDocument/2006/relationships/oleObject" Target="embeddings/oleObject44.bin"/><Relationship Id="rId105" Type="http://schemas.openxmlformats.org/officeDocument/2006/relationships/image" Target="media/image40.wmf"/><Relationship Id="rId104" Type="http://schemas.openxmlformats.org/officeDocument/2006/relationships/oleObject" Target="embeddings/oleObject43.bin"/><Relationship Id="rId103" Type="http://schemas.openxmlformats.org/officeDocument/2006/relationships/image" Target="media/image39.wmf"/><Relationship Id="rId102" Type="http://schemas.openxmlformats.org/officeDocument/2006/relationships/oleObject" Target="embeddings/oleObject42.bin"/><Relationship Id="rId101" Type="http://schemas.openxmlformats.org/officeDocument/2006/relationships/image" Target="media/image38.wmf"/><Relationship Id="rId100" Type="http://schemas.openxmlformats.org/officeDocument/2006/relationships/oleObject" Target="embeddings/oleObject41.bin"/><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6A265D-2181-45BF-8F52-208900503EB4}">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97</Pages>
  <Words>41596</Words>
  <Characters>58857</Characters>
  <Lines>585</Lines>
  <Paragraphs>164</Paragraphs>
  <TotalTime>21863</TotalTime>
  <ScaleCrop>false</ScaleCrop>
  <LinksUpToDate>false</LinksUpToDate>
  <CharactersWithSpaces>63597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2020-05-25T09:27:00Z</dcterms:created>
  <dc:creator>熊 彦彬</dc:creator>
  <cp:lastModifiedBy>Administrator</cp:lastModifiedBy>
  <cp:lastPrinted>2021-04-23T09:22:00Z</cp:lastPrinted>
  <dcterms:modified xsi:type="dcterms:W3CDTF">2022-11-02T08:34:42Z</dcterms:modified>
  <cp:revision>206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2052-11.1.0.12598</vt:lpwstr>
  </property>
  <property fmtid="{D5CDD505-2E9C-101B-9397-08002B2CF9AE}" pid="4" name="ICV">
    <vt:lpwstr>8DC689D6B21B4EC4B4AD27D08E25EBDF</vt:lpwstr>
  </property>
</Properties>
</file>